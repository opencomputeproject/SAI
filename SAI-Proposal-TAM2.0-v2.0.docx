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54D70F" w14:textId="77777777" w:rsidR="002B0093" w:rsidRDefault="009D2773">
      <w:pPr>
        <w:jc w:val="center"/>
      </w:pPr>
      <w:r>
        <w:rPr>
          <w:noProof/>
          <w:lang w:val="en-US" w:eastAsia="en-US" w:bidi="ar-SA"/>
        </w:rPr>
        <w:drawing>
          <wp:inline distT="0" distB="0" distL="0" distR="0" wp14:anchorId="4C1A2E90" wp14:editId="23793A08">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14:paraId="5ACB09BA" w14:textId="77777777" w:rsidR="002B0093" w:rsidRDefault="009D2773">
      <w:pPr>
        <w:pStyle w:val="Title"/>
        <w:jc w:val="center"/>
      </w:pPr>
      <w:r>
        <w:t xml:space="preserve">Switch Abstraction Interface </w:t>
      </w:r>
    </w:p>
    <w:p w14:paraId="3A411603" w14:textId="77777777" w:rsidR="002B0093" w:rsidRDefault="009D2773">
      <w:pPr>
        <w:pStyle w:val="Title"/>
        <w:jc w:val="center"/>
      </w:pPr>
      <w:r>
        <w:t>Change Proposal</w:t>
      </w:r>
    </w:p>
    <w:p w14:paraId="6DF64B14" w14:textId="77777777" w:rsidR="002B0093" w:rsidRDefault="002B0093"/>
    <w:p w14:paraId="1CAB1DE0" w14:textId="77777777"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14:paraId="308EEBE4" w14:textId="77777777">
        <w:tc>
          <w:tcPr>
            <w:tcW w:w="1435" w:type="dxa"/>
          </w:tcPr>
          <w:p w14:paraId="6BA5EB85" w14:textId="77777777" w:rsidR="002B0093" w:rsidRDefault="009D2773">
            <w:r>
              <w:rPr>
                <w:b/>
              </w:rPr>
              <w:t>Title</w:t>
            </w:r>
          </w:p>
        </w:tc>
        <w:tc>
          <w:tcPr>
            <w:tcW w:w="7915" w:type="dxa"/>
          </w:tcPr>
          <w:p w14:paraId="574942A7" w14:textId="77777777" w:rsidR="002B0093" w:rsidRDefault="000E176A">
            <w:pPr>
              <w:tabs>
                <w:tab w:val="left" w:pos="1992"/>
              </w:tabs>
            </w:pPr>
            <w:r>
              <w:rPr>
                <w:b/>
              </w:rPr>
              <w:t>SAI Telemetry and Monitoring</w:t>
            </w:r>
            <w:r w:rsidR="006D41C5">
              <w:rPr>
                <w:b/>
              </w:rPr>
              <w:t xml:space="preserve"> (TAM)</w:t>
            </w:r>
          </w:p>
        </w:tc>
      </w:tr>
      <w:tr w:rsidR="002B0093" w14:paraId="11FBBF42" w14:textId="77777777">
        <w:tc>
          <w:tcPr>
            <w:tcW w:w="1435" w:type="dxa"/>
          </w:tcPr>
          <w:p w14:paraId="75FC60E4" w14:textId="77777777" w:rsidR="002B0093" w:rsidRDefault="009D2773">
            <w:r>
              <w:rPr>
                <w:b/>
              </w:rPr>
              <w:t>Authors</w:t>
            </w:r>
          </w:p>
        </w:tc>
        <w:tc>
          <w:tcPr>
            <w:tcW w:w="7915" w:type="dxa"/>
          </w:tcPr>
          <w:p w14:paraId="6E1E0D93" w14:textId="77777777" w:rsidR="002B0093" w:rsidRDefault="00996E9E">
            <w:r>
              <w:rPr>
                <w:b/>
              </w:rPr>
              <w:t>Jai Kumar, Broadcom Inc.</w:t>
            </w:r>
          </w:p>
        </w:tc>
      </w:tr>
      <w:tr w:rsidR="002B0093" w14:paraId="153ADCE0" w14:textId="77777777">
        <w:tc>
          <w:tcPr>
            <w:tcW w:w="1435" w:type="dxa"/>
          </w:tcPr>
          <w:p w14:paraId="01E50E63" w14:textId="77777777" w:rsidR="002B0093" w:rsidRDefault="009D2773">
            <w:r>
              <w:rPr>
                <w:b/>
              </w:rPr>
              <w:t>Status</w:t>
            </w:r>
          </w:p>
        </w:tc>
        <w:tc>
          <w:tcPr>
            <w:tcW w:w="7915" w:type="dxa"/>
          </w:tcPr>
          <w:p w14:paraId="4B65A369" w14:textId="77777777" w:rsidR="002B0093" w:rsidRDefault="009D2773">
            <w:r>
              <w:rPr>
                <w:b/>
              </w:rPr>
              <w:t>In Review</w:t>
            </w:r>
          </w:p>
        </w:tc>
      </w:tr>
      <w:tr w:rsidR="002B0093" w14:paraId="6DCF83F1" w14:textId="77777777">
        <w:tc>
          <w:tcPr>
            <w:tcW w:w="1435" w:type="dxa"/>
          </w:tcPr>
          <w:p w14:paraId="0E382CCF" w14:textId="77777777" w:rsidR="002B0093" w:rsidRDefault="009D2773">
            <w:r>
              <w:rPr>
                <w:b/>
              </w:rPr>
              <w:t>Type</w:t>
            </w:r>
          </w:p>
        </w:tc>
        <w:tc>
          <w:tcPr>
            <w:tcW w:w="7915" w:type="dxa"/>
          </w:tcPr>
          <w:p w14:paraId="1C1BB3DA" w14:textId="77777777" w:rsidR="002B0093" w:rsidRDefault="009D2773">
            <w:r>
              <w:rPr>
                <w:b/>
              </w:rPr>
              <w:t>Standards Track</w:t>
            </w:r>
          </w:p>
        </w:tc>
      </w:tr>
      <w:tr w:rsidR="002B0093" w14:paraId="13E0E99F" w14:textId="77777777">
        <w:tc>
          <w:tcPr>
            <w:tcW w:w="1435" w:type="dxa"/>
          </w:tcPr>
          <w:p w14:paraId="4D0594E8" w14:textId="77777777" w:rsidR="002B0093" w:rsidRDefault="009D2773">
            <w:r>
              <w:rPr>
                <w:b/>
              </w:rPr>
              <w:t>Created</w:t>
            </w:r>
          </w:p>
        </w:tc>
        <w:tc>
          <w:tcPr>
            <w:tcW w:w="7915" w:type="dxa"/>
          </w:tcPr>
          <w:p w14:paraId="6A2E78E5" w14:textId="77777777"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14:paraId="140CA32F" w14:textId="77777777">
        <w:tc>
          <w:tcPr>
            <w:tcW w:w="1435" w:type="dxa"/>
          </w:tcPr>
          <w:p w14:paraId="366F38FA" w14:textId="77777777" w:rsidR="002B0093" w:rsidRDefault="009D2773">
            <w:r>
              <w:rPr>
                <w:b/>
              </w:rPr>
              <w:t>SAI-Version</w:t>
            </w:r>
          </w:p>
        </w:tc>
        <w:tc>
          <w:tcPr>
            <w:tcW w:w="7915" w:type="dxa"/>
          </w:tcPr>
          <w:p w14:paraId="63E99BD8" w14:textId="77777777"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14:paraId="43DD0343" w14:textId="77777777" w:rsidR="009F4AA7" w:rsidRDefault="009F4AA7">
          <w:pPr>
            <w:pStyle w:val="TOCHeading"/>
          </w:pPr>
          <w:r>
            <w:t>Contents</w:t>
          </w:r>
        </w:p>
        <w:p w14:paraId="10D2FC3B" w14:textId="77777777" w:rsidR="00CB49BF"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8317626" w:history="1">
            <w:r w:rsidR="00CB49BF" w:rsidRPr="005973A5">
              <w:rPr>
                <w:rStyle w:val="Hyperlink"/>
                <w:noProof/>
              </w:rPr>
              <w:t>List of Changes</w:t>
            </w:r>
            <w:r w:rsidR="00CB49BF">
              <w:rPr>
                <w:noProof/>
                <w:webHidden/>
              </w:rPr>
              <w:tab/>
            </w:r>
            <w:r w:rsidR="00CB49BF">
              <w:rPr>
                <w:noProof/>
                <w:webHidden/>
              </w:rPr>
              <w:fldChar w:fldCharType="begin"/>
            </w:r>
            <w:r w:rsidR="00CB49BF">
              <w:rPr>
                <w:noProof/>
                <w:webHidden/>
              </w:rPr>
              <w:instrText xml:space="preserve"> PAGEREF _Toc528317626 \h </w:instrText>
            </w:r>
            <w:r w:rsidR="00CB49BF">
              <w:rPr>
                <w:noProof/>
                <w:webHidden/>
              </w:rPr>
            </w:r>
            <w:r w:rsidR="00CB49BF">
              <w:rPr>
                <w:noProof/>
                <w:webHidden/>
              </w:rPr>
              <w:fldChar w:fldCharType="separate"/>
            </w:r>
            <w:r w:rsidR="00CB49BF">
              <w:rPr>
                <w:noProof/>
                <w:webHidden/>
              </w:rPr>
              <w:t>3</w:t>
            </w:r>
            <w:r w:rsidR="00CB49BF">
              <w:rPr>
                <w:noProof/>
                <w:webHidden/>
              </w:rPr>
              <w:fldChar w:fldCharType="end"/>
            </w:r>
          </w:hyperlink>
        </w:p>
        <w:p w14:paraId="09232393"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7" w:history="1">
            <w:r w:rsidR="00CB49BF" w:rsidRPr="005973A5">
              <w:rPr>
                <w:rStyle w:val="Hyperlink"/>
                <w:noProof/>
              </w:rPr>
              <w:t>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Overview</w:t>
            </w:r>
            <w:r w:rsidR="00CB49BF">
              <w:rPr>
                <w:noProof/>
                <w:webHidden/>
              </w:rPr>
              <w:tab/>
            </w:r>
            <w:r w:rsidR="00CB49BF">
              <w:rPr>
                <w:noProof/>
                <w:webHidden/>
              </w:rPr>
              <w:fldChar w:fldCharType="begin"/>
            </w:r>
            <w:r w:rsidR="00CB49BF">
              <w:rPr>
                <w:noProof/>
                <w:webHidden/>
              </w:rPr>
              <w:instrText xml:space="preserve"> PAGEREF _Toc528317627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14:paraId="24188476"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8" w:history="1">
            <w:r w:rsidR="00CB49BF" w:rsidRPr="005973A5">
              <w:rPr>
                <w:rStyle w:val="Hyperlink"/>
                <w:noProof/>
              </w:rPr>
              <w:t>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Proposal</w:t>
            </w:r>
            <w:r w:rsidR="00CB49BF">
              <w:rPr>
                <w:noProof/>
                <w:webHidden/>
              </w:rPr>
              <w:tab/>
            </w:r>
            <w:r w:rsidR="00CB49BF">
              <w:rPr>
                <w:noProof/>
                <w:webHidden/>
              </w:rPr>
              <w:fldChar w:fldCharType="begin"/>
            </w:r>
            <w:r w:rsidR="00CB49BF">
              <w:rPr>
                <w:noProof/>
                <w:webHidden/>
              </w:rPr>
              <w:instrText xml:space="preserve"> PAGEREF _Toc528317628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14:paraId="5B9E7656"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29" w:history="1">
            <w:r w:rsidR="00CB49BF" w:rsidRPr="005973A5">
              <w:rPr>
                <w:rStyle w:val="Hyperlink"/>
                <w:noProof/>
              </w:rPr>
              <w:t>2.1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API abstraction</w:t>
            </w:r>
            <w:r w:rsidR="00CB49BF">
              <w:rPr>
                <w:noProof/>
                <w:webHidden/>
              </w:rPr>
              <w:tab/>
            </w:r>
            <w:r w:rsidR="00CB49BF">
              <w:rPr>
                <w:noProof/>
                <w:webHidden/>
              </w:rPr>
              <w:fldChar w:fldCharType="begin"/>
            </w:r>
            <w:r w:rsidR="00CB49BF">
              <w:rPr>
                <w:noProof/>
                <w:webHidden/>
              </w:rPr>
              <w:instrText xml:space="preserve"> PAGEREF _Toc528317629 \h </w:instrText>
            </w:r>
            <w:r w:rsidR="00CB49BF">
              <w:rPr>
                <w:noProof/>
                <w:webHidden/>
              </w:rPr>
            </w:r>
            <w:r w:rsidR="00CB49BF">
              <w:rPr>
                <w:noProof/>
                <w:webHidden/>
              </w:rPr>
              <w:fldChar w:fldCharType="separate"/>
            </w:r>
            <w:r w:rsidR="00CB49BF">
              <w:rPr>
                <w:noProof/>
                <w:webHidden/>
              </w:rPr>
              <w:t>6</w:t>
            </w:r>
            <w:r w:rsidR="00CB49BF">
              <w:rPr>
                <w:noProof/>
                <w:webHidden/>
              </w:rPr>
              <w:fldChar w:fldCharType="end"/>
            </w:r>
          </w:hyperlink>
        </w:p>
        <w:p w14:paraId="692EA86B"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0" w:history="1">
            <w:r w:rsidR="00CB49BF" w:rsidRPr="005973A5">
              <w:rPr>
                <w:rStyle w:val="Hyperlink"/>
                <w:noProof/>
              </w:rPr>
              <w:t>2.1.1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Push model</w:t>
            </w:r>
            <w:r w:rsidR="00CB49BF">
              <w:rPr>
                <w:noProof/>
                <w:webHidden/>
              </w:rPr>
              <w:tab/>
            </w:r>
            <w:r w:rsidR="00CB49BF">
              <w:rPr>
                <w:noProof/>
                <w:webHidden/>
              </w:rPr>
              <w:fldChar w:fldCharType="begin"/>
            </w:r>
            <w:r w:rsidR="00CB49BF">
              <w:rPr>
                <w:noProof/>
                <w:webHidden/>
              </w:rPr>
              <w:instrText xml:space="preserve"> PAGEREF _Toc528317630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14:paraId="3DFFEF48"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1" w:history="1">
            <w:r w:rsidR="00CB49BF" w:rsidRPr="005973A5">
              <w:rPr>
                <w:rStyle w:val="Hyperlink"/>
                <w:noProof/>
              </w:rPr>
              <w:t>2.1.2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Pull model</w:t>
            </w:r>
            <w:r w:rsidR="00CB49BF">
              <w:rPr>
                <w:noProof/>
                <w:webHidden/>
              </w:rPr>
              <w:tab/>
            </w:r>
            <w:r w:rsidR="00CB49BF">
              <w:rPr>
                <w:noProof/>
                <w:webHidden/>
              </w:rPr>
              <w:fldChar w:fldCharType="begin"/>
            </w:r>
            <w:r w:rsidR="00CB49BF">
              <w:rPr>
                <w:noProof/>
                <w:webHidden/>
              </w:rPr>
              <w:instrText xml:space="preserve"> PAGEREF _Toc528317631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14:paraId="1E8B71E7"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2" w:history="1">
            <w:r w:rsidR="00CB49BF" w:rsidRPr="005973A5">
              <w:rPr>
                <w:rStyle w:val="Hyperlink"/>
                <w:noProof/>
              </w:rPr>
              <w:t>2.1.3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Granular Subscription of Data</w:t>
            </w:r>
            <w:r w:rsidR="00CB49BF">
              <w:rPr>
                <w:noProof/>
                <w:webHidden/>
              </w:rPr>
              <w:tab/>
            </w:r>
            <w:r w:rsidR="00CB49BF">
              <w:rPr>
                <w:noProof/>
                <w:webHidden/>
              </w:rPr>
              <w:fldChar w:fldCharType="begin"/>
            </w:r>
            <w:r w:rsidR="00CB49BF">
              <w:rPr>
                <w:noProof/>
                <w:webHidden/>
              </w:rPr>
              <w:instrText xml:space="preserve"> PAGEREF _Toc528317632 \h </w:instrText>
            </w:r>
            <w:r w:rsidR="00CB49BF">
              <w:rPr>
                <w:noProof/>
                <w:webHidden/>
              </w:rPr>
            </w:r>
            <w:r w:rsidR="00CB49BF">
              <w:rPr>
                <w:noProof/>
                <w:webHidden/>
              </w:rPr>
              <w:fldChar w:fldCharType="separate"/>
            </w:r>
            <w:r w:rsidR="00CB49BF">
              <w:rPr>
                <w:noProof/>
                <w:webHidden/>
              </w:rPr>
              <w:t>9</w:t>
            </w:r>
            <w:r w:rsidR="00CB49BF">
              <w:rPr>
                <w:noProof/>
                <w:webHidden/>
              </w:rPr>
              <w:fldChar w:fldCharType="end"/>
            </w:r>
          </w:hyperlink>
        </w:p>
        <w:p w14:paraId="669D6F1A"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3" w:history="1">
            <w:r w:rsidR="00CB49BF" w:rsidRPr="005973A5">
              <w:rPr>
                <w:rStyle w:val="Hyperlink"/>
                <w:noProof/>
              </w:rPr>
              <w:t>2.2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Changes from TAM 1.0 spec</w:t>
            </w:r>
            <w:r w:rsidR="00CB49BF">
              <w:rPr>
                <w:noProof/>
                <w:webHidden/>
              </w:rPr>
              <w:tab/>
            </w:r>
            <w:r w:rsidR="00CB49BF">
              <w:rPr>
                <w:noProof/>
                <w:webHidden/>
              </w:rPr>
              <w:fldChar w:fldCharType="begin"/>
            </w:r>
            <w:r w:rsidR="00CB49BF">
              <w:rPr>
                <w:noProof/>
                <w:webHidden/>
              </w:rPr>
              <w:instrText xml:space="preserve"> PAGEREF _Toc528317633 \h </w:instrText>
            </w:r>
            <w:r w:rsidR="00CB49BF">
              <w:rPr>
                <w:noProof/>
                <w:webHidden/>
              </w:rPr>
            </w:r>
            <w:r w:rsidR="00CB49BF">
              <w:rPr>
                <w:noProof/>
                <w:webHidden/>
              </w:rPr>
              <w:fldChar w:fldCharType="separate"/>
            </w:r>
            <w:r w:rsidR="00CB49BF">
              <w:rPr>
                <w:noProof/>
                <w:webHidden/>
              </w:rPr>
              <w:t>10</w:t>
            </w:r>
            <w:r w:rsidR="00CB49BF">
              <w:rPr>
                <w:noProof/>
                <w:webHidden/>
              </w:rPr>
              <w:fldChar w:fldCharType="end"/>
            </w:r>
          </w:hyperlink>
        </w:p>
        <w:p w14:paraId="40BC1D86"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4" w:history="1">
            <w:r w:rsidR="00CB49BF" w:rsidRPr="005973A5">
              <w:rPr>
                <w:rStyle w:val="Hyperlink"/>
                <w:noProof/>
              </w:rPr>
              <w:t>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Specification</w:t>
            </w:r>
            <w:r w:rsidR="00CB49BF">
              <w:rPr>
                <w:noProof/>
                <w:webHidden/>
              </w:rPr>
              <w:tab/>
            </w:r>
            <w:r w:rsidR="00CB49BF">
              <w:rPr>
                <w:noProof/>
                <w:webHidden/>
              </w:rPr>
              <w:fldChar w:fldCharType="begin"/>
            </w:r>
            <w:r w:rsidR="00CB49BF">
              <w:rPr>
                <w:noProof/>
                <w:webHidden/>
              </w:rPr>
              <w:instrText xml:space="preserve"> PAGEREF _Toc528317634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14:paraId="0BC578CC"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5" w:history="1">
            <w:r w:rsidR="00CB49BF" w:rsidRPr="005973A5">
              <w:rPr>
                <w:rStyle w:val="Hyperlink"/>
                <w:noProof/>
              </w:rPr>
              <w:t>3.1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SAI API and TAM Objects</w:t>
            </w:r>
            <w:r w:rsidR="00CB49BF">
              <w:rPr>
                <w:noProof/>
                <w:webHidden/>
              </w:rPr>
              <w:tab/>
            </w:r>
            <w:r w:rsidR="00CB49BF">
              <w:rPr>
                <w:noProof/>
                <w:webHidden/>
              </w:rPr>
              <w:fldChar w:fldCharType="begin"/>
            </w:r>
            <w:r w:rsidR="00CB49BF">
              <w:rPr>
                <w:noProof/>
                <w:webHidden/>
              </w:rPr>
              <w:instrText xml:space="preserve"> PAGEREF _Toc528317635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14:paraId="31B7D8CA"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6" w:history="1">
            <w:r w:rsidR="00CB49BF" w:rsidRPr="005973A5">
              <w:rPr>
                <w:rStyle w:val="Hyperlink"/>
                <w:noProof/>
              </w:rPr>
              <w:t>3.2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Object and Bind Points</w:t>
            </w:r>
            <w:r w:rsidR="00CB49BF">
              <w:rPr>
                <w:noProof/>
                <w:webHidden/>
              </w:rPr>
              <w:tab/>
            </w:r>
            <w:r w:rsidR="00CB49BF">
              <w:rPr>
                <w:noProof/>
                <w:webHidden/>
              </w:rPr>
              <w:fldChar w:fldCharType="begin"/>
            </w:r>
            <w:r w:rsidR="00CB49BF">
              <w:rPr>
                <w:noProof/>
                <w:webHidden/>
              </w:rPr>
              <w:instrText xml:space="preserve"> PAGEREF _Toc528317636 \h </w:instrText>
            </w:r>
            <w:r w:rsidR="00CB49BF">
              <w:rPr>
                <w:noProof/>
                <w:webHidden/>
              </w:rPr>
            </w:r>
            <w:r w:rsidR="00CB49BF">
              <w:rPr>
                <w:noProof/>
                <w:webHidden/>
              </w:rPr>
              <w:fldChar w:fldCharType="separate"/>
            </w:r>
            <w:r w:rsidR="00CB49BF">
              <w:rPr>
                <w:noProof/>
                <w:webHidden/>
              </w:rPr>
              <w:t>14</w:t>
            </w:r>
            <w:r w:rsidR="00CB49BF">
              <w:rPr>
                <w:noProof/>
                <w:webHidden/>
              </w:rPr>
              <w:fldChar w:fldCharType="end"/>
            </w:r>
          </w:hyperlink>
        </w:p>
        <w:p w14:paraId="75049D70"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7" w:history="1">
            <w:r w:rsidR="00CB49BF" w:rsidRPr="005973A5">
              <w:rPr>
                <w:rStyle w:val="Hyperlink"/>
                <w:noProof/>
              </w:rPr>
              <w:t>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Serialization and De-serialization</w:t>
            </w:r>
            <w:r w:rsidR="00CB49BF">
              <w:rPr>
                <w:noProof/>
                <w:webHidden/>
              </w:rPr>
              <w:tab/>
            </w:r>
            <w:r w:rsidR="00CB49BF">
              <w:rPr>
                <w:noProof/>
                <w:webHidden/>
              </w:rPr>
              <w:fldChar w:fldCharType="begin"/>
            </w:r>
            <w:r w:rsidR="00CB49BF">
              <w:rPr>
                <w:noProof/>
                <w:webHidden/>
              </w:rPr>
              <w:instrText xml:space="preserve"> PAGEREF _Toc528317637 \h </w:instrText>
            </w:r>
            <w:r w:rsidR="00CB49BF">
              <w:rPr>
                <w:noProof/>
                <w:webHidden/>
              </w:rPr>
            </w:r>
            <w:r w:rsidR="00CB49BF">
              <w:rPr>
                <w:noProof/>
                <w:webHidden/>
              </w:rPr>
              <w:fldChar w:fldCharType="separate"/>
            </w:r>
            <w:r w:rsidR="00CB49BF">
              <w:rPr>
                <w:noProof/>
                <w:webHidden/>
              </w:rPr>
              <w:t>15</w:t>
            </w:r>
            <w:r w:rsidR="00CB49BF">
              <w:rPr>
                <w:noProof/>
                <w:webHidden/>
              </w:rPr>
              <w:fldChar w:fldCharType="end"/>
            </w:r>
          </w:hyperlink>
        </w:p>
        <w:p w14:paraId="4D18CCA5"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8" w:history="1">
            <w:r w:rsidR="00CB49BF" w:rsidRPr="005973A5">
              <w:rPr>
                <w:rStyle w:val="Hyperlink"/>
                <w:noProof/>
              </w:rPr>
              <w:t>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Data Attribute in Future</w:t>
            </w:r>
            <w:r w:rsidR="00CB49BF">
              <w:rPr>
                <w:noProof/>
                <w:webHidden/>
              </w:rPr>
              <w:tab/>
            </w:r>
            <w:r w:rsidR="00CB49BF">
              <w:rPr>
                <w:noProof/>
                <w:webHidden/>
              </w:rPr>
              <w:fldChar w:fldCharType="begin"/>
            </w:r>
            <w:r w:rsidR="00CB49BF">
              <w:rPr>
                <w:noProof/>
                <w:webHidden/>
              </w:rPr>
              <w:instrText xml:space="preserve"> PAGEREF _Toc528317638 \h </w:instrText>
            </w:r>
            <w:r w:rsidR="00CB49BF">
              <w:rPr>
                <w:noProof/>
                <w:webHidden/>
              </w:rPr>
            </w:r>
            <w:r w:rsidR="00CB49BF">
              <w:rPr>
                <w:noProof/>
                <w:webHidden/>
              </w:rPr>
              <w:fldChar w:fldCharType="separate"/>
            </w:r>
            <w:r w:rsidR="00CB49BF">
              <w:rPr>
                <w:noProof/>
                <w:webHidden/>
              </w:rPr>
              <w:t>16</w:t>
            </w:r>
            <w:r w:rsidR="00CB49BF">
              <w:rPr>
                <w:noProof/>
                <w:webHidden/>
              </w:rPr>
              <w:fldChar w:fldCharType="end"/>
            </w:r>
          </w:hyperlink>
        </w:p>
        <w:p w14:paraId="4B6FB2A1"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9" w:history="1">
            <w:r w:rsidR="00CB49BF" w:rsidRPr="005973A5">
              <w:rPr>
                <w:rStyle w:val="Hyperlink"/>
                <w:noProof/>
              </w:rPr>
              <w:t>6</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Event in Future</w:t>
            </w:r>
            <w:r w:rsidR="00CB49BF">
              <w:rPr>
                <w:noProof/>
                <w:webHidden/>
              </w:rPr>
              <w:tab/>
            </w:r>
            <w:r w:rsidR="00CB49BF">
              <w:rPr>
                <w:noProof/>
                <w:webHidden/>
              </w:rPr>
              <w:fldChar w:fldCharType="begin"/>
            </w:r>
            <w:r w:rsidR="00CB49BF">
              <w:rPr>
                <w:noProof/>
                <w:webHidden/>
              </w:rPr>
              <w:instrText xml:space="preserve"> PAGEREF _Toc528317639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14:paraId="1724986B"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0" w:history="1">
            <w:r w:rsidR="00CB49BF" w:rsidRPr="005973A5">
              <w:rPr>
                <w:rStyle w:val="Hyperlink"/>
                <w:noProof/>
              </w:rPr>
              <w:t>7</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Examples</w:t>
            </w:r>
            <w:r w:rsidR="00CB49BF">
              <w:rPr>
                <w:noProof/>
                <w:webHidden/>
              </w:rPr>
              <w:tab/>
            </w:r>
            <w:r w:rsidR="00CB49BF">
              <w:rPr>
                <w:noProof/>
                <w:webHidden/>
              </w:rPr>
              <w:fldChar w:fldCharType="begin"/>
            </w:r>
            <w:r w:rsidR="00CB49BF">
              <w:rPr>
                <w:noProof/>
                <w:webHidden/>
              </w:rPr>
              <w:instrText xml:space="preserve"> PAGEREF _Toc528317640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14:paraId="71F7F0BF"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1" w:history="1">
            <w:r w:rsidR="00CB49BF" w:rsidRPr="005973A5">
              <w:rPr>
                <w:rStyle w:val="Hyperlink"/>
                <w:noProof/>
              </w:rPr>
              <w:t>7.1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 Multiple evens and telemetry object in single TAM object</w:t>
            </w:r>
            <w:r w:rsidR="00CB49BF">
              <w:rPr>
                <w:noProof/>
                <w:webHidden/>
              </w:rPr>
              <w:tab/>
            </w:r>
            <w:r w:rsidR="00CB49BF">
              <w:rPr>
                <w:noProof/>
                <w:webHidden/>
              </w:rPr>
              <w:fldChar w:fldCharType="begin"/>
            </w:r>
            <w:r w:rsidR="00CB49BF">
              <w:rPr>
                <w:noProof/>
                <w:webHidden/>
              </w:rPr>
              <w:instrText xml:space="preserve"> PAGEREF _Toc528317641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14:paraId="4FDBD236"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2" w:history="1">
            <w:r w:rsidR="00CB49BF" w:rsidRPr="005973A5">
              <w:rPr>
                <w:rStyle w:val="Hyperlink"/>
                <w:noProof/>
              </w:rPr>
              <w:t>7.1.1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Create common report and collector objects</w:t>
            </w:r>
            <w:r w:rsidR="00CB49BF">
              <w:rPr>
                <w:noProof/>
                <w:webHidden/>
              </w:rPr>
              <w:tab/>
            </w:r>
            <w:r w:rsidR="00CB49BF">
              <w:rPr>
                <w:noProof/>
                <w:webHidden/>
              </w:rPr>
              <w:fldChar w:fldCharType="begin"/>
            </w:r>
            <w:r w:rsidR="00CB49BF">
              <w:rPr>
                <w:noProof/>
                <w:webHidden/>
              </w:rPr>
              <w:instrText xml:space="preserve"> PAGEREF _Toc528317642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14:paraId="3F1C4127"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3" w:history="1">
            <w:r w:rsidR="00CB49BF" w:rsidRPr="005973A5">
              <w:rPr>
                <w:rStyle w:val="Hyperlink"/>
                <w:noProof/>
              </w:rPr>
              <w:t>7.1.2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flow telemetry session</w:t>
            </w:r>
            <w:r w:rsidR="00CB49BF">
              <w:rPr>
                <w:noProof/>
                <w:webHidden/>
              </w:rPr>
              <w:tab/>
            </w:r>
            <w:r w:rsidR="00CB49BF">
              <w:rPr>
                <w:noProof/>
                <w:webHidden/>
              </w:rPr>
              <w:fldChar w:fldCharType="begin"/>
            </w:r>
            <w:r w:rsidR="00CB49BF">
              <w:rPr>
                <w:noProof/>
                <w:webHidden/>
              </w:rPr>
              <w:instrText xml:space="preserve"> PAGEREF _Toc528317643 \h </w:instrText>
            </w:r>
            <w:r w:rsidR="00CB49BF">
              <w:rPr>
                <w:noProof/>
                <w:webHidden/>
              </w:rPr>
            </w:r>
            <w:r w:rsidR="00CB49BF">
              <w:rPr>
                <w:noProof/>
                <w:webHidden/>
              </w:rPr>
              <w:fldChar w:fldCharType="separate"/>
            </w:r>
            <w:r w:rsidR="00CB49BF">
              <w:rPr>
                <w:noProof/>
                <w:webHidden/>
              </w:rPr>
              <w:t>19</w:t>
            </w:r>
            <w:r w:rsidR="00CB49BF">
              <w:rPr>
                <w:noProof/>
                <w:webHidden/>
              </w:rPr>
              <w:fldChar w:fldCharType="end"/>
            </w:r>
          </w:hyperlink>
        </w:p>
        <w:p w14:paraId="39FC3F59"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4" w:history="1">
            <w:r w:rsidR="00CB49BF" w:rsidRPr="005973A5">
              <w:rPr>
                <w:rStyle w:val="Hyperlink"/>
                <w:noProof/>
              </w:rPr>
              <w:t>7.1.3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an event object</w:t>
            </w:r>
            <w:r w:rsidR="00CB49BF">
              <w:rPr>
                <w:noProof/>
                <w:webHidden/>
              </w:rPr>
              <w:tab/>
            </w:r>
            <w:r w:rsidR="00CB49BF">
              <w:rPr>
                <w:noProof/>
                <w:webHidden/>
              </w:rPr>
              <w:fldChar w:fldCharType="begin"/>
            </w:r>
            <w:r w:rsidR="00CB49BF">
              <w:rPr>
                <w:noProof/>
                <w:webHidden/>
              </w:rPr>
              <w:instrText xml:space="preserve"> PAGEREF _Toc528317644 \h </w:instrText>
            </w:r>
            <w:r w:rsidR="00CB49BF">
              <w:rPr>
                <w:noProof/>
                <w:webHidden/>
              </w:rPr>
            </w:r>
            <w:r w:rsidR="00CB49BF">
              <w:rPr>
                <w:noProof/>
                <w:webHidden/>
              </w:rPr>
              <w:fldChar w:fldCharType="separate"/>
            </w:r>
            <w:r w:rsidR="00CB49BF">
              <w:rPr>
                <w:noProof/>
                <w:webHidden/>
              </w:rPr>
              <w:t>21</w:t>
            </w:r>
            <w:r w:rsidR="00CB49BF">
              <w:rPr>
                <w:noProof/>
                <w:webHidden/>
              </w:rPr>
              <w:fldChar w:fldCharType="end"/>
            </w:r>
          </w:hyperlink>
        </w:p>
        <w:p w14:paraId="1D170C6E"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5" w:history="1">
            <w:r w:rsidR="00CB49BF" w:rsidRPr="005973A5">
              <w:rPr>
                <w:rStyle w:val="Hyperlink"/>
                <w:noProof/>
              </w:rPr>
              <w:t>7.1.4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microburst detection object and sending the histogram report to localhost</w:t>
            </w:r>
            <w:r w:rsidR="00CB49BF">
              <w:rPr>
                <w:noProof/>
                <w:webHidden/>
              </w:rPr>
              <w:tab/>
            </w:r>
            <w:r w:rsidR="00CB49BF">
              <w:rPr>
                <w:noProof/>
                <w:webHidden/>
              </w:rPr>
              <w:fldChar w:fldCharType="begin"/>
            </w:r>
            <w:r w:rsidR="00CB49BF">
              <w:rPr>
                <w:noProof/>
                <w:webHidden/>
              </w:rPr>
              <w:instrText xml:space="preserve"> PAGEREF _Toc528317645 \h </w:instrText>
            </w:r>
            <w:r w:rsidR="00CB49BF">
              <w:rPr>
                <w:noProof/>
                <w:webHidden/>
              </w:rPr>
            </w:r>
            <w:r w:rsidR="00CB49BF">
              <w:rPr>
                <w:noProof/>
                <w:webHidden/>
              </w:rPr>
              <w:fldChar w:fldCharType="separate"/>
            </w:r>
            <w:r w:rsidR="00CB49BF">
              <w:rPr>
                <w:noProof/>
                <w:webHidden/>
              </w:rPr>
              <w:t>22</w:t>
            </w:r>
            <w:r w:rsidR="00CB49BF">
              <w:rPr>
                <w:noProof/>
                <w:webHidden/>
              </w:rPr>
              <w:fldChar w:fldCharType="end"/>
            </w:r>
          </w:hyperlink>
        </w:p>
        <w:p w14:paraId="18449C4C"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6" w:history="1">
            <w:r w:rsidR="00CB49BF" w:rsidRPr="005973A5">
              <w:rPr>
                <w:rStyle w:val="Hyperlink"/>
                <w:noProof/>
              </w:rPr>
              <w:t>7.1.5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the final TAM object and bind to source</w:t>
            </w:r>
            <w:r w:rsidR="00CB49BF">
              <w:rPr>
                <w:noProof/>
                <w:webHidden/>
              </w:rPr>
              <w:tab/>
            </w:r>
            <w:r w:rsidR="00CB49BF">
              <w:rPr>
                <w:noProof/>
                <w:webHidden/>
              </w:rPr>
              <w:fldChar w:fldCharType="begin"/>
            </w:r>
            <w:r w:rsidR="00CB49BF">
              <w:rPr>
                <w:noProof/>
                <w:webHidden/>
              </w:rPr>
              <w:instrText xml:space="preserve"> PAGEREF _Toc528317646 \h </w:instrText>
            </w:r>
            <w:r w:rsidR="00CB49BF">
              <w:rPr>
                <w:noProof/>
                <w:webHidden/>
              </w:rPr>
            </w:r>
            <w:r w:rsidR="00CB49BF">
              <w:rPr>
                <w:noProof/>
                <w:webHidden/>
              </w:rPr>
              <w:fldChar w:fldCharType="separate"/>
            </w:r>
            <w:r w:rsidR="00CB49BF">
              <w:rPr>
                <w:noProof/>
                <w:webHidden/>
              </w:rPr>
              <w:t>23</w:t>
            </w:r>
            <w:r w:rsidR="00CB49BF">
              <w:rPr>
                <w:noProof/>
                <w:webHidden/>
              </w:rPr>
              <w:fldChar w:fldCharType="end"/>
            </w:r>
          </w:hyperlink>
        </w:p>
        <w:p w14:paraId="1B2CDC43"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7" w:history="1">
            <w:r w:rsidR="00CB49BF" w:rsidRPr="005973A5">
              <w:rPr>
                <w:rStyle w:val="Hyperlink"/>
                <w:noProof/>
              </w:rPr>
              <w:t>7.2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Configuring a legacy device</w:t>
            </w:r>
            <w:r w:rsidR="00CB49BF">
              <w:rPr>
                <w:noProof/>
                <w:webHidden/>
              </w:rPr>
              <w:tab/>
            </w:r>
            <w:r w:rsidR="00CB49BF">
              <w:rPr>
                <w:noProof/>
                <w:webHidden/>
              </w:rPr>
              <w:fldChar w:fldCharType="begin"/>
            </w:r>
            <w:r w:rsidR="00CB49BF">
              <w:rPr>
                <w:noProof/>
                <w:webHidden/>
              </w:rPr>
              <w:instrText xml:space="preserve"> PAGEREF _Toc528317647 \h </w:instrText>
            </w:r>
            <w:r w:rsidR="00CB49BF">
              <w:rPr>
                <w:noProof/>
                <w:webHidden/>
              </w:rPr>
            </w:r>
            <w:r w:rsidR="00CB49BF">
              <w:rPr>
                <w:noProof/>
                <w:webHidden/>
              </w:rPr>
              <w:fldChar w:fldCharType="separate"/>
            </w:r>
            <w:r w:rsidR="00CB49BF">
              <w:rPr>
                <w:noProof/>
                <w:webHidden/>
              </w:rPr>
              <w:t>25</w:t>
            </w:r>
            <w:r w:rsidR="00CB49BF">
              <w:rPr>
                <w:noProof/>
                <w:webHidden/>
              </w:rPr>
              <w:fldChar w:fldCharType="end"/>
            </w:r>
          </w:hyperlink>
        </w:p>
        <w:p w14:paraId="230AC936"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8" w:history="1">
            <w:r w:rsidR="00CB49BF" w:rsidRPr="005973A5">
              <w:rPr>
                <w:rStyle w:val="Hyperlink"/>
                <w:noProof/>
              </w:rPr>
              <w:t>7.3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GET DATA API invocation instance</w:t>
            </w:r>
            <w:r w:rsidR="00CB49BF">
              <w:rPr>
                <w:noProof/>
                <w:webHidden/>
              </w:rPr>
              <w:tab/>
            </w:r>
            <w:r w:rsidR="00CB49BF">
              <w:rPr>
                <w:noProof/>
                <w:webHidden/>
              </w:rPr>
              <w:fldChar w:fldCharType="begin"/>
            </w:r>
            <w:r w:rsidR="00CB49BF">
              <w:rPr>
                <w:noProof/>
                <w:webHidden/>
              </w:rPr>
              <w:instrText xml:space="preserve"> PAGEREF _Toc528317648 \h </w:instrText>
            </w:r>
            <w:r w:rsidR="00CB49BF">
              <w:rPr>
                <w:noProof/>
                <w:webHidden/>
              </w:rPr>
            </w:r>
            <w:r w:rsidR="00CB49BF">
              <w:rPr>
                <w:noProof/>
                <w:webHidden/>
              </w:rPr>
              <w:fldChar w:fldCharType="separate"/>
            </w:r>
            <w:r w:rsidR="00CB49BF">
              <w:rPr>
                <w:noProof/>
                <w:webHidden/>
              </w:rPr>
              <w:t>27</w:t>
            </w:r>
            <w:r w:rsidR="00CB49BF">
              <w:rPr>
                <w:noProof/>
                <w:webHidden/>
              </w:rPr>
              <w:fldChar w:fldCharType="end"/>
            </w:r>
          </w:hyperlink>
        </w:p>
        <w:p w14:paraId="6FD5F268"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9" w:history="1">
            <w:r w:rsidR="00CB49BF" w:rsidRPr="005973A5">
              <w:rPr>
                <w:rStyle w:val="Hyperlink"/>
                <w:noProof/>
              </w:rPr>
              <w:t>8</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Roadmap</w:t>
            </w:r>
            <w:r w:rsidR="00CB49BF">
              <w:rPr>
                <w:noProof/>
                <w:webHidden/>
              </w:rPr>
              <w:tab/>
            </w:r>
            <w:r w:rsidR="00CB49BF">
              <w:rPr>
                <w:noProof/>
                <w:webHidden/>
              </w:rPr>
              <w:fldChar w:fldCharType="begin"/>
            </w:r>
            <w:r w:rsidR="00CB49BF">
              <w:rPr>
                <w:noProof/>
                <w:webHidden/>
              </w:rPr>
              <w:instrText xml:space="preserve"> PAGEREF _Toc528317649 \h </w:instrText>
            </w:r>
            <w:r w:rsidR="00CB49BF">
              <w:rPr>
                <w:noProof/>
                <w:webHidden/>
              </w:rPr>
            </w:r>
            <w:r w:rsidR="00CB49BF">
              <w:rPr>
                <w:noProof/>
                <w:webHidden/>
              </w:rPr>
              <w:fldChar w:fldCharType="separate"/>
            </w:r>
            <w:r w:rsidR="00CB49BF">
              <w:rPr>
                <w:noProof/>
                <w:webHidden/>
              </w:rPr>
              <w:t>28</w:t>
            </w:r>
            <w:r w:rsidR="00CB49BF">
              <w:rPr>
                <w:noProof/>
                <w:webHidden/>
              </w:rPr>
              <w:fldChar w:fldCharType="end"/>
            </w:r>
          </w:hyperlink>
        </w:p>
        <w:p w14:paraId="7DC17F28" w14:textId="77777777" w:rsidR="009F4AA7" w:rsidRDefault="009F4AA7">
          <w:r>
            <w:rPr>
              <w:b/>
              <w:bCs/>
              <w:noProof/>
            </w:rPr>
            <w:fldChar w:fldCharType="end"/>
          </w:r>
        </w:p>
      </w:sdtContent>
    </w:sdt>
    <w:p w14:paraId="033819A5" w14:textId="77777777" w:rsidR="002B0093" w:rsidRDefault="00E13A60">
      <w:hyperlink w:anchor="_Toc462230929"/>
    </w:p>
    <w:p w14:paraId="1A3C8903" w14:textId="77777777" w:rsidR="002B0093" w:rsidRDefault="00E13A60">
      <w:hyperlink w:anchor="_Toc462230929"/>
    </w:p>
    <w:p w14:paraId="1F61092B" w14:textId="77777777" w:rsidR="002B0093" w:rsidRDefault="009D2773">
      <w:r>
        <w:br w:type="page"/>
      </w:r>
    </w:p>
    <w:p w14:paraId="68A96F44" w14:textId="77777777" w:rsidR="002B0093" w:rsidRDefault="00E13A60">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14:paraId="471E69D5" w14:textId="77777777" w:rsidR="002B0093" w:rsidRDefault="009D2773">
      <w:pPr>
        <w:pStyle w:val="Heading1"/>
      </w:pPr>
      <w:bookmarkStart w:id="0" w:name="_gjdgxs" w:colFirst="0" w:colLast="0"/>
      <w:bookmarkStart w:id="1" w:name="_Toc528317626"/>
      <w:bookmarkEnd w:id="0"/>
      <w:r>
        <w:lastRenderedPageBreak/>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14:paraId="306DE93D" w14:textId="77777777"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14:paraId="74CED9F5" w14:textId="77777777" w:rsidR="002B0093" w:rsidRDefault="009D2773">
            <w:r>
              <w:t>Version</w:t>
            </w:r>
          </w:p>
        </w:tc>
        <w:tc>
          <w:tcPr>
            <w:tcW w:w="4452" w:type="dxa"/>
            <w:tcBorders>
              <w:top w:val="single" w:sz="4" w:space="0" w:color="BDD7EE"/>
              <w:left w:val="single" w:sz="4" w:space="0" w:color="BDD7EE"/>
              <w:right w:val="single" w:sz="4" w:space="0" w:color="BDD7EE"/>
            </w:tcBorders>
          </w:tcPr>
          <w:p w14:paraId="3E8C7414" w14:textId="77777777"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14:paraId="2D4E08A5" w14:textId="77777777"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14:paraId="25AE7291" w14:textId="77777777"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14:paraId="2A5F4BC8"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0399845C" w14:textId="77777777"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14:paraId="33775D91"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14:paraId="054D5A99"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039947AC" w14:textId="77777777"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14:paraId="1FC13D3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24EAF746" w14:textId="77777777"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14:paraId="651CF412" w14:textId="77777777"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22CC46DC" w14:textId="77777777" w:rsidR="009620D1" w:rsidRDefault="009620D1">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11C7241E" w14:textId="77777777"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14:paraId="677CB94B"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5356F253" w14:textId="77777777"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14:paraId="499B3796" w14:textId="77777777"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14:paraId="62B062BC"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23C8C00F" w14:textId="77777777"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14:paraId="133DDD77"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6DD54C7" w14:textId="77777777"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14:paraId="640A2AA9" w14:textId="77777777"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75138376"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08A73F8E" w14:textId="77777777"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14:paraId="58643290"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765DE85" w14:textId="77777777"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14:paraId="2A166850" w14:textId="77777777"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14:paraId="38AC904B" w14:textId="77777777" w:rsidR="00996E9E" w:rsidRDefault="00996E9E">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4F284ECF" w14:textId="77777777"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r w:rsidR="00CB49BF" w14:paraId="0AB1C75A"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16F4B693" w14:textId="77777777" w:rsidR="00CB49BF" w:rsidRDefault="00CB49BF" w:rsidP="00CB49BF">
            <w:r>
              <w:t>6</w:t>
            </w:r>
          </w:p>
        </w:tc>
        <w:tc>
          <w:tcPr>
            <w:tcW w:w="4452" w:type="dxa"/>
            <w:tcBorders>
              <w:top w:val="single" w:sz="4" w:space="0" w:color="BDD7EE"/>
              <w:left w:val="single" w:sz="4" w:space="0" w:color="BDD7EE"/>
              <w:bottom w:val="single" w:sz="4" w:space="0" w:color="BDD7EE"/>
              <w:right w:val="single" w:sz="4" w:space="0" w:color="BDD7EE"/>
            </w:tcBorders>
          </w:tcPr>
          <w:p w14:paraId="450CED55"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serialization/deserialization and roadmap details</w:t>
            </w:r>
          </w:p>
        </w:tc>
        <w:tc>
          <w:tcPr>
            <w:tcW w:w="2388" w:type="dxa"/>
            <w:tcBorders>
              <w:top w:val="single" w:sz="4" w:space="0" w:color="BDD7EE"/>
              <w:left w:val="single" w:sz="4" w:space="0" w:color="BDD7EE"/>
              <w:bottom w:val="single" w:sz="4" w:space="0" w:color="BDD7EE"/>
              <w:right w:val="single" w:sz="4" w:space="0" w:color="BDD7EE"/>
            </w:tcBorders>
          </w:tcPr>
          <w:p w14:paraId="1BF9BE1B"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56FEDEAF"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526CD07A"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61399120" w14:textId="77777777" w:rsidR="00CB49BF" w:rsidRDefault="00CB49BF" w:rsidP="00CB49BF">
            <w:r>
              <w:t>7</w:t>
            </w:r>
          </w:p>
        </w:tc>
        <w:tc>
          <w:tcPr>
            <w:tcW w:w="4452" w:type="dxa"/>
            <w:tcBorders>
              <w:top w:val="single" w:sz="4" w:space="0" w:color="BDD7EE"/>
              <w:left w:val="single" w:sz="4" w:space="0" w:color="BDD7EE"/>
              <w:bottom w:val="single" w:sz="4" w:space="0" w:color="BDD7EE"/>
              <w:right w:val="single" w:sz="4" w:space="0" w:color="BDD7EE"/>
            </w:tcBorders>
          </w:tcPr>
          <w:p w14:paraId="788152C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legacy device example</w:t>
            </w:r>
          </w:p>
        </w:tc>
        <w:tc>
          <w:tcPr>
            <w:tcW w:w="2388" w:type="dxa"/>
            <w:tcBorders>
              <w:top w:val="single" w:sz="4" w:space="0" w:color="BDD7EE"/>
              <w:left w:val="single" w:sz="4" w:space="0" w:color="BDD7EE"/>
              <w:bottom w:val="single" w:sz="4" w:space="0" w:color="BDD7EE"/>
              <w:right w:val="single" w:sz="4" w:space="0" w:color="BDD7EE"/>
            </w:tcBorders>
          </w:tcPr>
          <w:p w14:paraId="1450F06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 xml:space="preserve">Imran Pasha, Cisco Systems </w:t>
            </w:r>
          </w:p>
        </w:tc>
        <w:tc>
          <w:tcPr>
            <w:tcW w:w="1502" w:type="dxa"/>
            <w:tcBorders>
              <w:top w:val="single" w:sz="4" w:space="0" w:color="BDD7EE"/>
              <w:left w:val="single" w:sz="4" w:space="0" w:color="BDD7EE"/>
              <w:bottom w:val="single" w:sz="4" w:space="0" w:color="BDD7EE"/>
              <w:right w:val="single" w:sz="4" w:space="0" w:color="BDD7EE"/>
            </w:tcBorders>
          </w:tcPr>
          <w:p w14:paraId="0022CF06"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3A2C47B2"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386B41C" w14:textId="77777777" w:rsidR="00CB49BF" w:rsidRDefault="001F32CF" w:rsidP="00CB49BF">
            <w:r>
              <w:t>8</w:t>
            </w:r>
          </w:p>
        </w:tc>
        <w:tc>
          <w:tcPr>
            <w:tcW w:w="4452" w:type="dxa"/>
            <w:tcBorders>
              <w:top w:val="single" w:sz="4" w:space="0" w:color="BDD7EE"/>
              <w:left w:val="single" w:sz="4" w:space="0" w:color="BDD7EE"/>
              <w:bottom w:val="single" w:sz="4" w:space="0" w:color="BDD7EE"/>
              <w:right w:val="single" w:sz="4" w:space="0" w:color="BDD7EE"/>
            </w:tcBorders>
          </w:tcPr>
          <w:p w14:paraId="51B86B97" w14:textId="77777777" w:rsidR="00CB49BF" w:rsidRDefault="001F32CF" w:rsidP="00CB49BF">
            <w:pPr>
              <w:cnfStyle w:val="000000000000" w:firstRow="0" w:lastRow="0" w:firstColumn="0" w:lastColumn="0" w:oddVBand="0" w:evenVBand="0" w:oddHBand="0" w:evenHBand="0" w:firstRowFirstColumn="0" w:firstRowLastColumn="0" w:lastRowFirstColumn="0" w:lastRowLastColumn="0"/>
            </w:pPr>
            <w:r>
              <w:t xml:space="preserve">Added </w:t>
            </w:r>
            <w:r w:rsidR="007B7EEF">
              <w:t>event details without thresholds. Added DSCP marking for data attributes and use model.</w:t>
            </w:r>
          </w:p>
        </w:tc>
        <w:tc>
          <w:tcPr>
            <w:tcW w:w="2388" w:type="dxa"/>
            <w:tcBorders>
              <w:top w:val="single" w:sz="4" w:space="0" w:color="BDD7EE"/>
              <w:left w:val="single" w:sz="4" w:space="0" w:color="BDD7EE"/>
              <w:bottom w:val="single" w:sz="4" w:space="0" w:color="BDD7EE"/>
              <w:right w:val="single" w:sz="4" w:space="0" w:color="BDD7EE"/>
            </w:tcBorders>
          </w:tcPr>
          <w:p w14:paraId="2B045C65"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61594EAE"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29 Nov 2018</w:t>
            </w:r>
          </w:p>
        </w:tc>
      </w:tr>
      <w:tr w:rsidR="00CB49BF" w14:paraId="222DC83E"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FC75360" w14:textId="77777777" w:rsidR="00CB49BF" w:rsidRDefault="00EC5D9B" w:rsidP="00CB49BF">
            <w:r>
              <w:t>9</w:t>
            </w:r>
          </w:p>
        </w:tc>
        <w:tc>
          <w:tcPr>
            <w:tcW w:w="4452" w:type="dxa"/>
            <w:tcBorders>
              <w:top w:val="single" w:sz="4" w:space="0" w:color="BDD7EE"/>
              <w:left w:val="single" w:sz="4" w:space="0" w:color="BDD7EE"/>
              <w:bottom w:val="single" w:sz="4" w:space="0" w:color="BDD7EE"/>
              <w:right w:val="single" w:sz="4" w:space="0" w:color="BDD7EE"/>
            </w:tcBorders>
          </w:tcPr>
          <w:p w14:paraId="2CD6704E"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Added IFA, IOAM as an INT APIs</w:t>
            </w:r>
          </w:p>
        </w:tc>
        <w:tc>
          <w:tcPr>
            <w:tcW w:w="2388" w:type="dxa"/>
            <w:tcBorders>
              <w:top w:val="single" w:sz="4" w:space="0" w:color="BDD7EE"/>
              <w:left w:val="single" w:sz="4" w:space="0" w:color="BDD7EE"/>
              <w:bottom w:val="single" w:sz="4" w:space="0" w:color="BDD7EE"/>
              <w:right w:val="single" w:sz="4" w:space="0" w:color="BDD7EE"/>
            </w:tcBorders>
          </w:tcPr>
          <w:p w14:paraId="399F1F6D"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Jai Kumar, Broadcom Inc Mickey Spiegel, Barefoot Inc.</w:t>
            </w:r>
          </w:p>
        </w:tc>
        <w:tc>
          <w:tcPr>
            <w:tcW w:w="1502" w:type="dxa"/>
            <w:tcBorders>
              <w:top w:val="single" w:sz="4" w:space="0" w:color="BDD7EE"/>
              <w:left w:val="single" w:sz="4" w:space="0" w:color="BDD7EE"/>
              <w:bottom w:val="single" w:sz="4" w:space="0" w:color="BDD7EE"/>
              <w:right w:val="single" w:sz="4" w:space="0" w:color="BDD7EE"/>
            </w:tcBorders>
          </w:tcPr>
          <w:p w14:paraId="28857031"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29 Jan 2019</w:t>
            </w:r>
          </w:p>
        </w:tc>
      </w:tr>
      <w:tr w:rsidR="00CB49BF" w14:paraId="5597B08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5167AE17"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118E91B5"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25788F11"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1D154F80"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14:paraId="3B04B186"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75CDCE7"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00934EEE"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2E47BF1A"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117B1C98"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bl>
    <w:p w14:paraId="3E1B29A6" w14:textId="77777777" w:rsidR="002B0093" w:rsidRDefault="002B0093"/>
    <w:p w14:paraId="33199DDF" w14:textId="77777777" w:rsidR="002B0093" w:rsidRDefault="009D2773">
      <w:r>
        <w:br w:type="page"/>
      </w:r>
    </w:p>
    <w:p w14:paraId="78CA424F"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025EC9CA" w14:textId="77777777" w:rsidR="002B0093" w:rsidRDefault="009D2773">
      <w:r>
        <w:lastRenderedPageBreak/>
        <w:t>License</w:t>
      </w:r>
    </w:p>
    <w:p w14:paraId="096FEBE1" w14:textId="77777777"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14:paraId="25B8D1A3" w14:textId="77777777" w:rsidR="002B0093" w:rsidRDefault="002B0093">
      <w:pPr>
        <w:spacing w:after="0"/>
      </w:pPr>
    </w:p>
    <w:p w14:paraId="3E4F1BD8" w14:textId="77777777" w:rsidR="002B0093" w:rsidRDefault="009D2773">
      <w:pPr>
        <w:spacing w:after="0"/>
      </w:pPr>
      <w:r>
        <w:rPr>
          <w:rFonts w:ascii="Malgun Gothic" w:eastAsia="Malgun Gothic" w:hAnsi="Malgun Gothic" w:cs="Malgun Gothic"/>
          <w:szCs w:val="18"/>
        </w:rPr>
        <w:t>As of September 9, 2014, the following persons or entities have made this Specification available under the Open Web Foundation Final Specification Agreement (</w:t>
      </w:r>
      <w:proofErr w:type="spellStart"/>
      <w:r>
        <w:rPr>
          <w:rFonts w:ascii="Malgun Gothic" w:eastAsia="Malgun Gothic" w:hAnsi="Malgun Gothic" w:cs="Malgun Gothic"/>
          <w:szCs w:val="18"/>
        </w:rPr>
        <w:t>OWFa</w:t>
      </w:r>
      <w:proofErr w:type="spellEnd"/>
      <w:r>
        <w:rPr>
          <w:rFonts w:ascii="Malgun Gothic" w:eastAsia="Malgun Gothic" w:hAnsi="Malgun Gothic" w:cs="Malgun Gothic"/>
          <w:szCs w:val="18"/>
        </w:rPr>
        <w:t xml:space="preserve">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14:paraId="7BEBFC8D" w14:textId="77777777"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14:paraId="2744B5E5" w14:textId="77777777" w:rsidR="002B0093" w:rsidRDefault="002B0093">
      <w:pPr>
        <w:spacing w:after="0"/>
      </w:pPr>
    </w:p>
    <w:p w14:paraId="1202D1A9" w14:textId="77777777"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14:paraId="1131EE1B" w14:textId="77777777" w:rsidR="002B0093" w:rsidRDefault="002B0093">
      <w:pPr>
        <w:spacing w:after="0"/>
      </w:pPr>
    </w:p>
    <w:p w14:paraId="43882DA4" w14:textId="77777777"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14:paraId="5A4BD062" w14:textId="77777777" w:rsidR="002B0093" w:rsidRDefault="009D2773">
      <w:r>
        <w:rPr>
          <w:szCs w:val="18"/>
        </w:rPr>
        <w:t xml:space="preserve">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w:t>
      </w:r>
      <w:proofErr w:type="spellStart"/>
      <w:r>
        <w:rPr>
          <w:szCs w:val="18"/>
        </w:rPr>
        <w:t>nonvolatile</w:t>
      </w:r>
      <w:proofErr w:type="spellEnd"/>
      <w:r>
        <w:rPr>
          <w:szCs w:val="18"/>
        </w:rPr>
        <w:t xml:space="preserv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14:paraId="29861758" w14:textId="77777777" w:rsidR="002B0093" w:rsidRDefault="002B0093">
      <w:pPr>
        <w:jc w:val="center"/>
      </w:pPr>
    </w:p>
    <w:p w14:paraId="183A5959" w14:textId="77777777" w:rsidR="002B0093" w:rsidRDefault="002B0093">
      <w:pPr>
        <w:jc w:val="center"/>
      </w:pPr>
    </w:p>
    <w:p w14:paraId="11825EA9" w14:textId="77777777" w:rsidR="002B0093" w:rsidRDefault="002B0093">
      <w:pPr>
        <w:jc w:val="center"/>
      </w:pPr>
    </w:p>
    <w:p w14:paraId="51763D21" w14:textId="77777777" w:rsidR="002B0093" w:rsidRDefault="002B0093">
      <w:pPr>
        <w:jc w:val="center"/>
      </w:pPr>
    </w:p>
    <w:p w14:paraId="4013FC9F" w14:textId="77777777" w:rsidR="002B0093" w:rsidRDefault="002B0093">
      <w:pPr>
        <w:jc w:val="center"/>
      </w:pPr>
    </w:p>
    <w:p w14:paraId="59CF2D3C" w14:textId="77777777" w:rsidR="002B0093" w:rsidRDefault="002B0093">
      <w:pPr>
        <w:jc w:val="center"/>
      </w:pPr>
    </w:p>
    <w:p w14:paraId="7C074FF4" w14:textId="77777777" w:rsidR="002B0093" w:rsidRDefault="002B0093">
      <w:pPr>
        <w:jc w:val="center"/>
      </w:pPr>
    </w:p>
    <w:p w14:paraId="3F9338D4" w14:textId="77777777" w:rsidR="002B0093" w:rsidRDefault="002B0093">
      <w:pPr>
        <w:keepNext/>
        <w:keepLines/>
        <w:spacing w:before="240" w:after="0"/>
        <w:ind w:left="432" w:hanging="432"/>
      </w:pPr>
    </w:p>
    <w:p w14:paraId="0DF7FA28" w14:textId="77777777" w:rsidR="002B0093" w:rsidRDefault="009D2773">
      <w:r>
        <w:br w:type="page"/>
      </w:r>
    </w:p>
    <w:p w14:paraId="7D447B89"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47444103" w14:textId="77777777" w:rsidR="002B0093" w:rsidRDefault="009D2773">
      <w:pPr>
        <w:pStyle w:val="Heading1"/>
        <w:numPr>
          <w:ilvl w:val="0"/>
          <w:numId w:val="3"/>
        </w:numPr>
        <w:ind w:hanging="432"/>
      </w:pPr>
      <w:bookmarkStart w:id="2" w:name="_30j0zll" w:colFirst="0" w:colLast="0"/>
      <w:bookmarkStart w:id="3" w:name="_Toc528317627"/>
      <w:bookmarkEnd w:id="2"/>
      <w:r>
        <w:lastRenderedPageBreak/>
        <w:t>Overview</w:t>
      </w:r>
      <w:bookmarkEnd w:id="3"/>
    </w:p>
    <w:p w14:paraId="207EEEE0" w14:textId="77777777" w:rsidR="00975987" w:rsidRDefault="00975987" w:rsidP="00975987">
      <w:r>
        <w:t>This spec enhances the existing TAM (Telemetry and Monitoring) spec to address overall telemetry, events, and reporting use cases.</w:t>
      </w:r>
    </w:p>
    <w:p w14:paraId="409ED899" w14:textId="77777777" w:rsidR="00DE4A74" w:rsidRDefault="00975987" w:rsidP="00975987">
      <w:r>
        <w:t xml:space="preserve">Scope of this spec is data plane objects. Control plane objects need more involved data set and data decoration method and are/may be streamed on administrative channels like </w:t>
      </w:r>
      <w:proofErr w:type="spellStart"/>
      <w:r>
        <w:t>NetCONF</w:t>
      </w:r>
      <w:proofErr w:type="spellEnd"/>
      <w:r>
        <w:t xml:space="preserve">, SNMP, </w:t>
      </w:r>
      <w:proofErr w:type="spellStart"/>
      <w:r>
        <w:t>gRPC</w:t>
      </w:r>
      <w:proofErr w:type="spellEnd"/>
      <w:r>
        <w:t xml:space="preserve"> etc.</w:t>
      </w:r>
      <w:r w:rsidR="00DE4A74">
        <w:t xml:space="preserve"> </w:t>
      </w:r>
    </w:p>
    <w:p w14:paraId="28E83B87" w14:textId="77777777" w:rsidR="006564C0" w:rsidRDefault="006564C0" w:rsidP="006564C0">
      <w:pPr>
        <w:pStyle w:val="NormalWeb"/>
        <w:keepNext/>
      </w:pPr>
      <w:commentRangeStart w:id="4"/>
      <w:r w:rsidRPr="006564C0">
        <w:rPr>
          <w:noProof/>
        </w:rPr>
        <w:drawing>
          <wp:inline distT="0" distB="0" distL="0" distR="0" wp14:anchorId="7CB41813" wp14:editId="240C8292">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commentRangeEnd w:id="4"/>
      <w:r w:rsidR="00454C80">
        <w:rPr>
          <w:rStyle w:val="CommentReference"/>
          <w:rFonts w:ascii="Calibri" w:eastAsia="Calibri" w:hAnsi="Calibri" w:cs="Calibri"/>
          <w:color w:val="000000"/>
          <w:lang w:val="en-IN" w:eastAsia="en-IN" w:bidi="te-IN"/>
        </w:rPr>
        <w:commentReference w:id="4"/>
      </w:r>
    </w:p>
    <w:p w14:paraId="70406AA1" w14:textId="77777777"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14:paraId="7247925A" w14:textId="77777777" w:rsidR="002B0093" w:rsidRDefault="009D2773">
      <w:pPr>
        <w:pStyle w:val="Heading1"/>
        <w:numPr>
          <w:ilvl w:val="0"/>
          <w:numId w:val="3"/>
        </w:numPr>
        <w:ind w:hanging="432"/>
      </w:pPr>
      <w:bookmarkStart w:id="5" w:name="_1fob9te" w:colFirst="0" w:colLast="0"/>
      <w:bookmarkStart w:id="6" w:name="_Toc528317628"/>
      <w:bookmarkEnd w:id="5"/>
      <w:r>
        <w:t>Proposal</w:t>
      </w:r>
      <w:bookmarkEnd w:id="6"/>
    </w:p>
    <w:p w14:paraId="3EC68E3E" w14:textId="77777777" w:rsidR="00975987" w:rsidRDefault="00975987" w:rsidP="00975987">
      <w:r>
        <w:t>Proposed enhancement to Telemetry and Monitoring (TAM) is a hierarchical API model designed with following goals</w:t>
      </w:r>
      <w:r w:rsidR="00F06F1B">
        <w:t>:</w:t>
      </w:r>
    </w:p>
    <w:p w14:paraId="624BAAA0" w14:textId="77777777" w:rsidR="00975987" w:rsidRDefault="00975987" w:rsidP="00F06F1B">
      <w:pPr>
        <w:pStyle w:val="ListParagraph"/>
        <w:numPr>
          <w:ilvl w:val="0"/>
          <w:numId w:val="9"/>
        </w:numPr>
        <w:spacing w:after="0"/>
      </w:pPr>
      <w:r>
        <w:t>Express top level Telemetry and Monitoring domain</w:t>
      </w:r>
    </w:p>
    <w:p w14:paraId="0BDDAE9E" w14:textId="77777777" w:rsidR="00975987" w:rsidRDefault="00975987" w:rsidP="00F06F1B">
      <w:pPr>
        <w:pStyle w:val="ListParagraph"/>
        <w:numPr>
          <w:ilvl w:val="0"/>
          <w:numId w:val="9"/>
        </w:numPr>
        <w:spacing w:after="0"/>
      </w:pPr>
      <w:r>
        <w:t>Remain backward compatible for application with minimal or no change in the application code</w:t>
      </w:r>
    </w:p>
    <w:p w14:paraId="5280ABDA" w14:textId="77777777" w:rsidR="00975987" w:rsidRDefault="00975987" w:rsidP="00F06F1B">
      <w:pPr>
        <w:pStyle w:val="ListParagraph"/>
        <w:numPr>
          <w:ilvl w:val="0"/>
          <w:numId w:val="9"/>
        </w:numPr>
        <w:spacing w:after="0"/>
      </w:pPr>
      <w:r>
        <w:t>Provide extensibility for new functions/capability in each domain/sub domain and always remain backward compatible</w:t>
      </w:r>
    </w:p>
    <w:p w14:paraId="2D4DBCD6" w14:textId="77777777" w:rsidR="00975987" w:rsidRDefault="00975987" w:rsidP="00F06F1B">
      <w:pPr>
        <w:pStyle w:val="ListParagraph"/>
        <w:numPr>
          <w:ilvl w:val="0"/>
          <w:numId w:val="9"/>
        </w:numPr>
        <w:spacing w:after="0"/>
      </w:pPr>
      <w:r>
        <w:t>Remove any hardcoded assumptions about domain or domain’s capabilities</w:t>
      </w:r>
    </w:p>
    <w:p w14:paraId="1A523423" w14:textId="77777777"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14:paraId="5EA6E6C0" w14:textId="77777777" w:rsidR="00975987" w:rsidRDefault="00975987" w:rsidP="00F06F1B">
      <w:pPr>
        <w:pStyle w:val="ListParagraph"/>
        <w:numPr>
          <w:ilvl w:val="0"/>
          <w:numId w:val="9"/>
        </w:numPr>
        <w:spacing w:after="0"/>
      </w:pPr>
      <w:r>
        <w:t>Provide full abstraction for operators to dynamically learn domains capabilities</w:t>
      </w:r>
    </w:p>
    <w:p w14:paraId="43EF2AE4" w14:textId="77777777" w:rsidR="00975987" w:rsidRDefault="00975987" w:rsidP="00F06F1B">
      <w:pPr>
        <w:pStyle w:val="ListParagraph"/>
        <w:numPr>
          <w:ilvl w:val="0"/>
          <w:numId w:val="9"/>
        </w:numPr>
        <w:spacing w:after="0"/>
      </w:pPr>
      <w:r>
        <w:t>Provide flexibility to add new APIs for a given domain/sub domain</w:t>
      </w:r>
    </w:p>
    <w:p w14:paraId="494D502F" w14:textId="77777777" w:rsidR="00975987" w:rsidRDefault="00975987" w:rsidP="00F06F1B">
      <w:pPr>
        <w:pStyle w:val="ListParagraph"/>
        <w:numPr>
          <w:ilvl w:val="0"/>
          <w:numId w:val="9"/>
        </w:numPr>
        <w:spacing w:after="0"/>
      </w:pPr>
      <w:r>
        <w:t>Support local mathematical functions for hierarchical analysis</w:t>
      </w:r>
    </w:p>
    <w:p w14:paraId="3609EF5F" w14:textId="77777777" w:rsidR="00975987" w:rsidRDefault="00975987" w:rsidP="00975987"/>
    <w:p w14:paraId="3630D040" w14:textId="77777777"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14:paraId="09B1FEB2" w14:textId="77777777" w:rsidR="002B0093" w:rsidRDefault="009E442D">
      <w:pPr>
        <w:pStyle w:val="Heading2"/>
        <w:numPr>
          <w:ilvl w:val="1"/>
          <w:numId w:val="3"/>
        </w:numPr>
        <w:ind w:hanging="576"/>
      </w:pPr>
      <w:bookmarkStart w:id="7" w:name="_3znysh7" w:colFirst="0" w:colLast="0"/>
      <w:bookmarkStart w:id="8" w:name="_2et92p0" w:colFirst="0" w:colLast="0"/>
      <w:bookmarkStart w:id="9" w:name="_tyjcwt" w:colFirst="0" w:colLast="0"/>
      <w:bookmarkStart w:id="10" w:name="_Toc528317629"/>
      <w:bookmarkEnd w:id="7"/>
      <w:bookmarkEnd w:id="8"/>
      <w:bookmarkEnd w:id="9"/>
      <w:r>
        <w:lastRenderedPageBreak/>
        <w:t xml:space="preserve">TAM </w:t>
      </w:r>
      <w:r w:rsidR="00975987">
        <w:t>API abstraction</w:t>
      </w:r>
      <w:bookmarkEnd w:id="10"/>
      <w:r w:rsidR="009D2773">
        <w:t xml:space="preserve"> </w:t>
      </w:r>
    </w:p>
    <w:p w14:paraId="0C84A52B" w14:textId="77777777"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14:paraId="57C1266E" w14:textId="77777777" w:rsidR="006F0E10" w:rsidRDefault="006F0E10" w:rsidP="009E442D">
      <w:pPr>
        <w:pStyle w:val="ListParagraph"/>
        <w:ind w:left="0"/>
      </w:pPr>
    </w:p>
    <w:p w14:paraId="27EC3290" w14:textId="77777777"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14:paraId="2B5C87AB" w14:textId="77777777" w:rsidR="006F0E10" w:rsidRDefault="006F0E10" w:rsidP="009E442D">
      <w:pPr>
        <w:pStyle w:val="ListParagraph"/>
        <w:ind w:left="0"/>
      </w:pPr>
    </w:p>
    <w:p w14:paraId="17CD7E4B" w14:textId="77777777"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14:paraId="4172CE8D" w14:textId="77777777" w:rsidR="006F0E10" w:rsidRDefault="006F0E10" w:rsidP="009E442D">
      <w:pPr>
        <w:pStyle w:val="ListParagraph"/>
        <w:ind w:left="0"/>
      </w:pPr>
    </w:p>
    <w:p w14:paraId="6C6ABFC0" w14:textId="77777777"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14:paraId="564B225C" w14:textId="77777777" w:rsidR="0066328D" w:rsidRDefault="0066328D" w:rsidP="009E442D">
      <w:pPr>
        <w:pStyle w:val="ListParagraph"/>
        <w:ind w:left="0"/>
      </w:pPr>
    </w:p>
    <w:p w14:paraId="1B71F5C5" w14:textId="77777777" w:rsidR="00975987" w:rsidRPr="003B149C" w:rsidRDefault="00975987" w:rsidP="009E442D">
      <w:pPr>
        <w:pStyle w:val="ListParagraph"/>
        <w:ind w:left="0"/>
      </w:pPr>
      <w:r w:rsidRPr="003B149C">
        <w:t>Control Flow for a controller or collector subsystem looks like this.</w:t>
      </w:r>
    </w:p>
    <w:p w14:paraId="7DEE51F1" w14:textId="77777777" w:rsidR="00975987" w:rsidRPr="00975987" w:rsidRDefault="00975987" w:rsidP="00975987">
      <w:pPr>
        <w:pStyle w:val="ListParagraph"/>
        <w:ind w:left="432"/>
        <w:rPr>
          <w:b/>
          <w:sz w:val="28"/>
          <w:szCs w:val="28"/>
          <w:u w:val="single"/>
        </w:rPr>
      </w:pPr>
    </w:p>
    <w:p w14:paraId="3ACA806A"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0EF9E3A6" wp14:editId="239F0B28">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FB8B1" w14:textId="77777777" w:rsidR="00E13A60" w:rsidRDefault="00E13A60"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F9E3A6"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" fillcolor="#5b9bd5 [3204]" strokecolor="#1f4d78 [1604]" strokeweight="1pt">
                <v:stroke joinstyle="miter"/>
                <v:textbox>
                  <w:txbxContent>
                    <w:p w14:paraId="4D8FB8B1" w14:textId="77777777" w:rsidR="00E13A60" w:rsidRDefault="00E13A60" w:rsidP="00975987">
                      <w:pPr>
                        <w:jc w:val="center"/>
                      </w:pPr>
                      <w:r>
                        <w:t xml:space="preserve">Invoke Capability API </w:t>
                      </w:r>
                    </w:p>
                  </w:txbxContent>
                </v:textbox>
                <w10:wrap type="through"/>
              </v:roundrect>
            </w:pict>
          </mc:Fallback>
        </mc:AlternateContent>
      </w:r>
    </w:p>
    <w:p w14:paraId="05AD31B6" w14:textId="77777777" w:rsidR="00975987" w:rsidRPr="00975987" w:rsidRDefault="00975987" w:rsidP="00975987">
      <w:pPr>
        <w:pStyle w:val="ListParagraph"/>
        <w:ind w:left="432"/>
        <w:rPr>
          <w:b/>
          <w:sz w:val="28"/>
          <w:szCs w:val="28"/>
          <w:u w:val="single"/>
        </w:rPr>
      </w:pPr>
    </w:p>
    <w:p w14:paraId="6058C65E"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77BCBAF" wp14:editId="5341BD5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" strokecolor="#5b9bd5 [3204]" strokeweight=".5pt">
                <v:stroke endarrow="block" joinstyle="miter"/>
              </v:shape>
            </w:pict>
          </mc:Fallback>
        </mc:AlternateContent>
      </w:r>
    </w:p>
    <w:p w14:paraId="48BEE747" w14:textId="77777777" w:rsidR="00975987" w:rsidRPr="00975987" w:rsidRDefault="00975987" w:rsidP="00975987">
      <w:pPr>
        <w:pStyle w:val="ListParagraph"/>
        <w:ind w:left="432"/>
        <w:rPr>
          <w:b/>
          <w:sz w:val="28"/>
          <w:szCs w:val="28"/>
          <w:u w:val="single"/>
        </w:rPr>
      </w:pPr>
    </w:p>
    <w:p w14:paraId="5EBB748B"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1C0A4286" wp14:editId="50A6C8D3">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88B525" w14:textId="77777777" w:rsidR="00E13A60" w:rsidRDefault="00E13A60" w:rsidP="00975987">
                            <w:pPr>
                              <w:jc w:val="center"/>
                            </w:pPr>
                            <w:r>
                              <w:t>Gather Data Obj/Attr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0A4286"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" fillcolor="#5b9bd5 [3204]" strokecolor="#1f4d78 [1604]" strokeweight="1pt">
                <v:stroke joinstyle="miter"/>
                <v:textbox>
                  <w:txbxContent>
                    <w:p w14:paraId="1B88B525" w14:textId="77777777" w:rsidR="00E13A60" w:rsidRDefault="00E13A60" w:rsidP="00975987">
                      <w:pPr>
                        <w:jc w:val="center"/>
                      </w:pPr>
                      <w:r>
                        <w:t>Gather Data Obj/Attr</w:t>
                      </w:r>
                    </w:p>
                  </w:txbxContent>
                </v:textbox>
                <w10:wrap type="through"/>
              </v:roundrect>
            </w:pict>
          </mc:Fallback>
        </mc:AlternateContent>
      </w:r>
    </w:p>
    <w:p w14:paraId="5872EBF6" w14:textId="77777777" w:rsidR="00975987" w:rsidRPr="00975987" w:rsidRDefault="00975987" w:rsidP="00975987">
      <w:pPr>
        <w:pStyle w:val="ListParagraph"/>
        <w:ind w:left="432"/>
        <w:rPr>
          <w:b/>
          <w:sz w:val="28"/>
          <w:szCs w:val="28"/>
          <w:u w:val="single"/>
        </w:rPr>
      </w:pPr>
    </w:p>
    <w:p w14:paraId="4BD312AF"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29731EB2" wp14:editId="406D568D">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" strokecolor="#5b9bd5 [3204]" strokeweight=".5pt">
                <v:stroke endarrow="block" joinstyle="miter"/>
              </v:shape>
            </w:pict>
          </mc:Fallback>
        </mc:AlternateContent>
      </w:r>
    </w:p>
    <w:p w14:paraId="7B80A700" w14:textId="77777777" w:rsidR="00975987" w:rsidRPr="00975987" w:rsidRDefault="00975987" w:rsidP="00975987">
      <w:pPr>
        <w:pStyle w:val="ListParagraph"/>
        <w:ind w:left="432"/>
        <w:rPr>
          <w:b/>
          <w:sz w:val="28"/>
          <w:szCs w:val="28"/>
          <w:u w:val="single"/>
        </w:rPr>
      </w:pPr>
    </w:p>
    <w:p w14:paraId="1193ACA1"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3D9E286E" wp14:editId="7781C931">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D7C74" w14:textId="77777777" w:rsidR="00E13A60" w:rsidRDefault="00E13A60"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9E286E"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" fillcolor="#5b9bd5 [3204]" strokecolor="#1f4d78 [1604]" strokeweight="1pt">
                <v:stroke joinstyle="miter"/>
                <v:textbox>
                  <w:txbxContent>
                    <w:p w14:paraId="411D7C74" w14:textId="77777777" w:rsidR="00E13A60" w:rsidRDefault="00E13A60" w:rsidP="00975987">
                      <w:pPr>
                        <w:jc w:val="center"/>
                      </w:pPr>
                      <w:r>
                        <w:t>Create DB Index</w:t>
                      </w:r>
                    </w:p>
                  </w:txbxContent>
                </v:textbox>
                <w10:wrap type="through"/>
              </v:roundrect>
            </w:pict>
          </mc:Fallback>
        </mc:AlternateContent>
      </w:r>
    </w:p>
    <w:p w14:paraId="69525941" w14:textId="77777777" w:rsidR="00975987" w:rsidRPr="00975987" w:rsidRDefault="00975987" w:rsidP="00975987">
      <w:pPr>
        <w:pStyle w:val="ListParagraph"/>
        <w:ind w:left="432"/>
        <w:rPr>
          <w:b/>
          <w:sz w:val="28"/>
          <w:szCs w:val="28"/>
          <w:u w:val="single"/>
        </w:rPr>
      </w:pPr>
    </w:p>
    <w:p w14:paraId="1736F85E" w14:textId="77777777"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14:anchorId="491056B5" wp14:editId="12DB4BFA">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&#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01FE70B8" wp14:editId="1936ED7B">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" strokecolor="#5b9bd5 [3204]" strokeweight=".5pt">
                <v:stroke endarrow="block" joinstyle="miter"/>
              </v:shape>
            </w:pict>
          </mc:Fallback>
        </mc:AlternateContent>
      </w:r>
    </w:p>
    <w:p w14:paraId="32E2FB40" w14:textId="77777777" w:rsidR="00975987" w:rsidRPr="00975987" w:rsidRDefault="001E3DCA" w:rsidP="00975987">
      <w:pPr>
        <w:pStyle w:val="ListParagraph"/>
        <w:ind w:left="432"/>
        <w:rPr>
          <w:b/>
          <w:sz w:val="28"/>
          <w:szCs w:val="28"/>
          <w:u w:val="single"/>
        </w:rPr>
      </w:pPr>
      <w:r>
        <w:rPr>
          <w:b/>
          <w:noProof/>
          <w:sz w:val="28"/>
          <w:szCs w:val="28"/>
          <w:u w:val="single"/>
          <w:lang w:val="en-US" w:eastAsia="en-US" w:bidi="ar-SA"/>
        </w:rPr>
        <mc:AlternateContent>
          <mc:Choice Requires="wps">
            <w:drawing>
              <wp:anchor distT="0" distB="0" distL="114300" distR="114300" simplePos="0" relativeHeight="251675648" behindDoc="0" locked="0" layoutInCell="1" allowOverlap="1" wp14:anchorId="6B4148B9" wp14:editId="428FC529">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57831DCF" w14:textId="77777777" w:rsidR="00E13A60" w:rsidRPr="001E3DCA" w:rsidRDefault="00E13A60"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4148B9" id="_x0000_t202" coordsize="21600,21600" o:spt="202" path="m0,0l0,21600,21600,21600,2160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" fillcolor="white [3201]" strokeweight=".5pt">
                <v:textbox>
                  <w:txbxContent>
                    <w:p w14:paraId="57831DCF" w14:textId="77777777" w:rsidR="00E13A60" w:rsidRPr="001E3DCA" w:rsidRDefault="00E13A60"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lang w:val="en-US" w:eastAsia="en-US" w:bidi="ar-SA"/>
        </w:rPr>
        <mc:AlternateContent>
          <mc:Choice Requires="wps">
            <w:drawing>
              <wp:anchor distT="0" distB="0" distL="114300" distR="114300" simplePos="0" relativeHeight="251673600" behindDoc="0" locked="0" layoutInCell="1" allowOverlap="1" wp14:anchorId="208B9BB9" wp14:editId="26E1DC47">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2198A323" w14:textId="77777777" w:rsidR="00E13A60" w:rsidRPr="001E3DCA" w:rsidRDefault="00E13A60"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9BB9"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" fillcolor="white [3201]" strokeweight=".5pt">
                <v:textbox>
                  <w:txbxContent>
                    <w:p w14:paraId="2198A323" w14:textId="77777777" w:rsidR="00E13A60" w:rsidRPr="001E3DCA" w:rsidRDefault="00E13A60" w:rsidP="001E3DCA">
                      <w:pPr>
                        <w:jc w:val="center"/>
                        <w:rPr>
                          <w:sz w:val="16"/>
                          <w:szCs w:val="16"/>
                          <w:lang w:val="en-US"/>
                        </w:rPr>
                      </w:pPr>
                      <w:r>
                        <w:rPr>
                          <w:sz w:val="16"/>
                          <w:szCs w:val="16"/>
                          <w:lang w:val="en-US"/>
                        </w:rPr>
                        <w:t>Subscribe</w:t>
                      </w:r>
                    </w:p>
                  </w:txbxContent>
                </v:textbox>
              </v:shape>
            </w:pict>
          </mc:Fallback>
        </mc:AlternateContent>
      </w:r>
    </w:p>
    <w:p w14:paraId="48CD9C91"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41CC61FD" wp14:editId="58D80AB7">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44463" w14:textId="77777777" w:rsidR="00E13A60" w:rsidRDefault="00E13A60" w:rsidP="00975987">
                            <w:pPr>
                              <w:jc w:val="center"/>
                            </w:pPr>
                            <w:r>
                              <w:t>Start Collecting Data</w:t>
                            </w:r>
                          </w:p>
                          <w:p w14:paraId="581054D1" w14:textId="77777777" w:rsidR="00E13A60" w:rsidRDefault="00E13A60"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CC61FD"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" fillcolor="#5b9bd5 [3204]" strokecolor="#1f4d78 [1604]" strokeweight="1pt">
                <v:stroke joinstyle="miter"/>
                <v:textbox>
                  <w:txbxContent>
                    <w:p w14:paraId="49944463" w14:textId="77777777" w:rsidR="00E13A60" w:rsidRDefault="00E13A60" w:rsidP="00975987">
                      <w:pPr>
                        <w:jc w:val="center"/>
                      </w:pPr>
                      <w:r>
                        <w:t>Start Collecting Data</w:t>
                      </w:r>
                    </w:p>
                    <w:p w14:paraId="581054D1" w14:textId="77777777" w:rsidR="00E13A60" w:rsidRDefault="00E13A60" w:rsidP="00975987">
                      <w:pPr>
                        <w:jc w:val="center"/>
                      </w:pPr>
                    </w:p>
                  </w:txbxContent>
                </v:textbox>
                <w10:wrap type="through"/>
              </v:roundrect>
            </w:pict>
          </mc:Fallback>
        </mc:AlternateContent>
      </w:r>
    </w:p>
    <w:p w14:paraId="12FC4A1C" w14:textId="77777777" w:rsidR="00975987" w:rsidRPr="00975987" w:rsidRDefault="00975987" w:rsidP="00975987">
      <w:pPr>
        <w:pStyle w:val="ListParagraph"/>
        <w:ind w:left="432"/>
        <w:rPr>
          <w:b/>
          <w:sz w:val="28"/>
          <w:szCs w:val="28"/>
          <w:u w:val="single"/>
        </w:rPr>
      </w:pPr>
    </w:p>
    <w:p w14:paraId="73B3C912" w14:textId="77777777" w:rsidR="00975987" w:rsidRPr="00975987" w:rsidRDefault="00975987" w:rsidP="00975987">
      <w:pPr>
        <w:pStyle w:val="ListParagraph"/>
        <w:ind w:left="432"/>
        <w:rPr>
          <w:b/>
          <w:sz w:val="28"/>
          <w:szCs w:val="28"/>
          <w:u w:val="single"/>
        </w:rPr>
      </w:pPr>
    </w:p>
    <w:p w14:paraId="53359A85" w14:textId="77777777" w:rsidR="002B0093" w:rsidRDefault="009D2773">
      <w:r>
        <w:t xml:space="preserve">   </w:t>
      </w:r>
    </w:p>
    <w:p w14:paraId="4A75B835" w14:textId="77777777" w:rsidR="009E442D" w:rsidRDefault="009E442D"/>
    <w:p w14:paraId="2128A591" w14:textId="77777777" w:rsidR="009E442D" w:rsidRDefault="009E442D">
      <w:pPr>
        <w:rPr>
          <w:color w:val="2E75B5"/>
          <w:sz w:val="26"/>
          <w:szCs w:val="26"/>
        </w:rPr>
      </w:pPr>
      <w:r>
        <w:br w:type="page"/>
      </w:r>
    </w:p>
    <w:p w14:paraId="2F647D20" w14:textId="77777777" w:rsidR="009E442D" w:rsidRDefault="009E442D" w:rsidP="009E442D">
      <w:pPr>
        <w:pStyle w:val="Heading2"/>
        <w:numPr>
          <w:ilvl w:val="2"/>
          <w:numId w:val="3"/>
        </w:numPr>
        <w:ind w:left="0"/>
      </w:pPr>
      <w:bookmarkStart w:id="11" w:name="_Toc528317630"/>
      <w:r>
        <w:lastRenderedPageBreak/>
        <w:t>Data Push model</w:t>
      </w:r>
      <w:bookmarkEnd w:id="11"/>
    </w:p>
    <w:p w14:paraId="3D20F91C" w14:textId="77777777" w:rsidR="009E442D" w:rsidRDefault="009E442D" w:rsidP="009E442D">
      <w:r>
        <w:t>Here is an abstract diagram of PUSH model of the API and switch function</w:t>
      </w:r>
    </w:p>
    <w:p w14:paraId="350181C3" w14:textId="77777777" w:rsidR="009E442D" w:rsidRDefault="009E442D" w:rsidP="009E442D"/>
    <w:p w14:paraId="15DBE079" w14:textId="77777777" w:rsidR="006564C0" w:rsidRDefault="009E442D" w:rsidP="006564C0">
      <w:pPr>
        <w:keepNext/>
      </w:pPr>
      <w:r w:rsidRPr="001165A5">
        <w:rPr>
          <w:noProof/>
          <w:lang w:val="en-US" w:eastAsia="en-US" w:bidi="ar-SA"/>
        </w:rPr>
        <w:drawing>
          <wp:inline distT="0" distB="0" distL="0" distR="0" wp14:anchorId="731FE638" wp14:editId="29CFE715">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8265" cy="2838777"/>
                    </a:xfrm>
                    <a:prstGeom prst="rect">
                      <a:avLst/>
                    </a:prstGeom>
                    <a:ln>
                      <a:solidFill>
                        <a:schemeClr val="tx1"/>
                      </a:solidFill>
                    </a:ln>
                  </pic:spPr>
                </pic:pic>
              </a:graphicData>
            </a:graphic>
          </wp:inline>
        </w:drawing>
      </w:r>
    </w:p>
    <w:p w14:paraId="2F3F3223"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14:paraId="26733AB0" w14:textId="77777777" w:rsidR="009E442D" w:rsidRDefault="009E442D" w:rsidP="009E442D">
      <w:r>
        <w:t>Once data is subscribed, data plane can publish the data to external collector or to a local collector hosted within the NOS.</w:t>
      </w:r>
    </w:p>
    <w:p w14:paraId="2D9F40D7" w14:textId="77777777" w:rsidR="009E442D" w:rsidRDefault="009E442D" w:rsidP="009E442D">
      <w:r>
        <w:t>Additionally data plane can perform mathematical functions like histogram, mean, mode or summary to present a concise view of a data set.</w:t>
      </w:r>
    </w:p>
    <w:p w14:paraId="518735D8" w14:textId="77777777" w:rsidR="009E442D" w:rsidRDefault="009E442D" w:rsidP="009E442D">
      <w:r>
        <w:t>Data subscription is done at a fine granularity so as not to overwhelm the collector specially if it is a local function in NOS.</w:t>
      </w:r>
    </w:p>
    <w:p w14:paraId="4B299315" w14:textId="77777777" w:rsidR="009E442D" w:rsidRDefault="009E442D" w:rsidP="009E442D"/>
    <w:p w14:paraId="14FC70E3" w14:textId="77777777" w:rsidR="009E442D" w:rsidRDefault="009E442D" w:rsidP="009E442D">
      <w:pPr>
        <w:pStyle w:val="Heading2"/>
        <w:numPr>
          <w:ilvl w:val="2"/>
          <w:numId w:val="3"/>
        </w:numPr>
        <w:ind w:left="0"/>
      </w:pPr>
      <w:bookmarkStart w:id="12" w:name="_Toc528317631"/>
      <w:r>
        <w:t>Data Pull model</w:t>
      </w:r>
      <w:bookmarkEnd w:id="12"/>
    </w:p>
    <w:p w14:paraId="3383694A" w14:textId="77777777"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14:paraId="536B17E5" w14:textId="77777777" w:rsidR="00FE05B3" w:rsidRDefault="00FE05B3">
      <w:r>
        <w:t xml:space="preserve">There is also a need to “Pull” the data for immediate display. Typically this is done via custom APIs for specific data objects like there is a specific API for port stats, specific API for </w:t>
      </w:r>
      <w:proofErr w:type="spellStart"/>
      <w:r>
        <w:t>vlan</w:t>
      </w:r>
      <w:proofErr w:type="spellEnd"/>
      <w:r>
        <w:t xml:space="preserve"> stats and so on and so forth. This creates following problems</w:t>
      </w:r>
    </w:p>
    <w:p w14:paraId="4E808821" w14:textId="77777777" w:rsidR="00FE05B3" w:rsidRDefault="00FE05B3" w:rsidP="00FE05B3">
      <w:pPr>
        <w:pStyle w:val="ListParagraph"/>
        <w:numPr>
          <w:ilvl w:val="0"/>
          <w:numId w:val="11"/>
        </w:numPr>
      </w:pPr>
      <w:r>
        <w:t>There is an explosion of API for various data sources</w:t>
      </w:r>
    </w:p>
    <w:p w14:paraId="33F32EF5" w14:textId="77777777" w:rsidR="00FE05B3" w:rsidRDefault="00FE05B3" w:rsidP="00FE05B3">
      <w:pPr>
        <w:pStyle w:val="ListParagraph"/>
        <w:numPr>
          <w:ilvl w:val="0"/>
          <w:numId w:val="11"/>
        </w:numPr>
      </w:pPr>
      <w:r>
        <w:t xml:space="preserve">Data model is API specific </w:t>
      </w:r>
    </w:p>
    <w:p w14:paraId="135D4619" w14:textId="77777777" w:rsidR="00FE05B3" w:rsidRDefault="00FE05B3" w:rsidP="00FE05B3">
      <w:pPr>
        <w:pStyle w:val="ListParagraph"/>
        <w:numPr>
          <w:ilvl w:val="0"/>
          <w:numId w:val="11"/>
        </w:numPr>
      </w:pPr>
      <w:r>
        <w:t>NOS need to implement new API handler each time a new object is added</w:t>
      </w:r>
    </w:p>
    <w:p w14:paraId="7C56DF6E" w14:textId="77777777" w:rsidR="00FE05B3" w:rsidRDefault="00FE05B3" w:rsidP="00FE05B3">
      <w:pPr>
        <w:pStyle w:val="ListParagraph"/>
        <w:numPr>
          <w:ilvl w:val="0"/>
          <w:numId w:val="11"/>
        </w:numPr>
      </w:pPr>
      <w:r>
        <w:t>NOS need to implement a custom parser each time a new data object is added for format of an old data is changed</w:t>
      </w:r>
    </w:p>
    <w:p w14:paraId="2BC68190" w14:textId="77777777" w:rsidR="00FE05B3" w:rsidRDefault="00FE05B3" w:rsidP="00FE05B3">
      <w:r>
        <w:t>This document proposes to implementing a single API for getting any kind of data object. Given that there is a single API, NOS i</w:t>
      </w:r>
      <w:r w:rsidR="0026257A">
        <w:t>mplements the API handler only o</w:t>
      </w:r>
      <w:r>
        <w:t>nce.</w:t>
      </w:r>
    </w:p>
    <w:p w14:paraId="79653BDD" w14:textId="77777777" w:rsidR="00FE05B3" w:rsidRDefault="00FE05B3" w:rsidP="00FE05B3">
      <w:r>
        <w:t>Data model is not API specific but is generic schema for all data objects. This is done using Google Protocol Buffers, where data object can be seamlessly added as new data objects are exposed to NOS.</w:t>
      </w:r>
    </w:p>
    <w:p w14:paraId="3BB68339" w14:textId="77777777"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14:paraId="63D4F7F3" w14:textId="77777777" w:rsidR="00FE05B3" w:rsidRDefault="00FE05B3" w:rsidP="00FE05B3">
      <w:r>
        <w:t>API Goals</w:t>
      </w:r>
    </w:p>
    <w:p w14:paraId="7C3901BC" w14:textId="77777777" w:rsidR="00FE05B3" w:rsidRDefault="00FE05B3" w:rsidP="00FE05B3">
      <w:pPr>
        <w:pStyle w:val="ListParagraph"/>
        <w:numPr>
          <w:ilvl w:val="0"/>
          <w:numId w:val="11"/>
        </w:numPr>
      </w:pPr>
      <w:r>
        <w:t>Generalized API for all data types</w:t>
      </w:r>
    </w:p>
    <w:p w14:paraId="32048F0C" w14:textId="77777777" w:rsidR="00FE05B3" w:rsidRDefault="00FE05B3" w:rsidP="00FE05B3">
      <w:pPr>
        <w:pStyle w:val="ListParagraph"/>
        <w:numPr>
          <w:ilvl w:val="0"/>
          <w:numId w:val="11"/>
        </w:numPr>
      </w:pPr>
      <w:r>
        <w:t>Always backward compatible</w:t>
      </w:r>
    </w:p>
    <w:p w14:paraId="73F07BAC" w14:textId="77777777" w:rsidR="00FE05B3" w:rsidRDefault="00FE05B3" w:rsidP="00FE05B3">
      <w:pPr>
        <w:pStyle w:val="ListParagraph"/>
        <w:numPr>
          <w:ilvl w:val="0"/>
          <w:numId w:val="11"/>
        </w:numPr>
      </w:pPr>
      <w:r>
        <w:t>API must handle data as opaque object</w:t>
      </w:r>
    </w:p>
    <w:p w14:paraId="6BC57E27" w14:textId="77777777" w:rsidR="00FE05B3" w:rsidRDefault="00FE05B3" w:rsidP="00FE05B3">
      <w:pPr>
        <w:pStyle w:val="ListParagraph"/>
        <w:numPr>
          <w:ilvl w:val="0"/>
          <w:numId w:val="11"/>
        </w:numPr>
      </w:pPr>
      <w:r>
        <w:t xml:space="preserve">Single API handler in NOS </w:t>
      </w:r>
    </w:p>
    <w:p w14:paraId="12858400" w14:textId="77777777"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14:paraId="2725A1C8" w14:textId="77777777" w:rsidR="00FE05B3" w:rsidRDefault="00FE05B3" w:rsidP="00FE05B3">
      <w:r>
        <w:t>Data Model Goals</w:t>
      </w:r>
    </w:p>
    <w:p w14:paraId="69BC4ED2" w14:textId="77777777" w:rsidR="00FE05B3" w:rsidRDefault="00FE05B3" w:rsidP="00FE05B3">
      <w:pPr>
        <w:pStyle w:val="ListParagraph"/>
        <w:numPr>
          <w:ilvl w:val="0"/>
          <w:numId w:val="11"/>
        </w:numPr>
      </w:pPr>
      <w:r>
        <w:t>Extensible and backward compatible data model</w:t>
      </w:r>
    </w:p>
    <w:p w14:paraId="7828ADF8" w14:textId="77777777" w:rsidR="00FE05B3" w:rsidRDefault="00FE05B3" w:rsidP="00FE05B3">
      <w:pPr>
        <w:pStyle w:val="ListParagraph"/>
        <w:numPr>
          <w:ilvl w:val="0"/>
          <w:numId w:val="11"/>
        </w:numPr>
      </w:pPr>
      <w:r>
        <w:t>Automated serialization and de-serialization function</w:t>
      </w:r>
    </w:p>
    <w:p w14:paraId="4BA70193" w14:textId="77777777" w:rsidR="00FE05B3" w:rsidRDefault="00FE05B3" w:rsidP="00FE05B3">
      <w:pPr>
        <w:pStyle w:val="ListParagraph"/>
        <w:numPr>
          <w:ilvl w:val="0"/>
          <w:numId w:val="11"/>
        </w:numPr>
      </w:pPr>
      <w:r>
        <w:t>Compact with minimal wire overhead</w:t>
      </w:r>
    </w:p>
    <w:p w14:paraId="60F42F41" w14:textId="77777777" w:rsidR="00FE05B3" w:rsidRDefault="006564C0" w:rsidP="00FE05B3">
      <w:r>
        <w:rPr>
          <w:noProof/>
          <w:lang w:val="en-US" w:eastAsia="en-US" w:bidi="ar-SA"/>
        </w:rPr>
        <mc:AlternateContent>
          <mc:Choice Requires="wps">
            <w:drawing>
              <wp:anchor distT="0" distB="0" distL="114300" distR="114300" simplePos="0" relativeHeight="251678720" behindDoc="0" locked="0" layoutInCell="1" allowOverlap="1" wp14:anchorId="27E0EA78" wp14:editId="7A8FCF43">
                <wp:simplePos x="0" y="0"/>
                <wp:positionH relativeFrom="column">
                  <wp:posOffset>41910</wp:posOffset>
                </wp:positionH>
                <wp:positionV relativeFrom="paragraph">
                  <wp:posOffset>2527300</wp:posOffset>
                </wp:positionV>
                <wp:extent cx="5756910" cy="266700"/>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266700"/>
                        </a:xfrm>
                        <a:prstGeom prst="rect">
                          <a:avLst/>
                        </a:prstGeom>
                        <a:solidFill>
                          <a:prstClr val="white"/>
                        </a:solidFill>
                        <a:ln>
                          <a:noFill/>
                        </a:ln>
                      </wps:spPr>
                      <wps:txbx>
                        <w:txbxContent>
                          <w:p w14:paraId="6A11457B" w14:textId="77777777" w:rsidR="00E13A60" w:rsidRPr="001A7FA9" w:rsidRDefault="00E13A60"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0EA78" id="Text Box 26" o:spid="_x0000_s1032" type="#_x0000_t202" style="position:absolute;margin-left:3.3pt;margin-top:199pt;width:453.3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" stroked="f">
                <v:textbox style="mso-fit-shape-to-text:t" inset="0,0,0,0">
                  <w:txbxContent>
                    <w:p w14:paraId="6A11457B" w14:textId="77777777" w:rsidR="00E13A60" w:rsidRPr="001A7FA9" w:rsidRDefault="00E13A60"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v:textbox>
              </v:shape>
            </w:pict>
          </mc:Fallback>
        </mc:AlternateContent>
      </w:r>
      <w:r w:rsidR="00FE05B3">
        <w:rPr>
          <w:noProof/>
          <w:lang w:val="en-US" w:eastAsia="en-US" w:bidi="ar-SA"/>
        </w:rPr>
        <mc:AlternateContent>
          <mc:Choice Requires="wps">
            <w:drawing>
              <wp:anchor distT="0" distB="0" distL="114300" distR="114300" simplePos="0" relativeHeight="251676672" behindDoc="0" locked="0" layoutInCell="1" allowOverlap="1" wp14:anchorId="7A0F3D17" wp14:editId="35A79005">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14:paraId="20F56A15"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01F35D6E"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7054087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2D5D6AF"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4099E87E"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6B78F95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1B02A16D"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4EF7A132"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0CEFE9C3"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AE79536"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41B5F"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22AAF4F0"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w:t>
                            </w:r>
                            <w:proofErr w:type="gramStart"/>
                            <w:r w:rsidRPr="00FE05B3">
                              <w:rPr>
                                <w:rFonts w:asciiTheme="minorHAnsi" w:hAnsiTheme="minorHAnsi" w:cs="Menlo"/>
                                <w:sz w:val="16"/>
                                <w:szCs w:val="16"/>
                                <w:lang w:val="en-US" w:bidi="ar-SA"/>
                              </w:rPr>
                              <w:t>data(</w:t>
                            </w:r>
                            <w:proofErr w:type="gramEnd"/>
                          </w:p>
                          <w:p w14:paraId="1383647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32B21BCC"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75E1308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5B0FBFED"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0642BDF2" w14:textId="77777777" w:rsidR="00E13A60" w:rsidRPr="00FE05B3" w:rsidRDefault="00E13A60"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0F3D17"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" fillcolor="white [3201]" strokeweight=".5pt">
                <v:textbox>
                  <w:txbxContent>
                    <w:p w14:paraId="20F56A15"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01F35D6E"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7054087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2D5D6AF"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4099E87E"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6B78F95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1B02A16D"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4EF7A132"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0CEFE9C3"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AE79536"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41B5F"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22AAF4F0"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w:t>
                      </w:r>
                      <w:proofErr w:type="gramStart"/>
                      <w:r w:rsidRPr="00FE05B3">
                        <w:rPr>
                          <w:rFonts w:asciiTheme="minorHAnsi" w:hAnsiTheme="minorHAnsi" w:cs="Menlo"/>
                          <w:sz w:val="16"/>
                          <w:szCs w:val="16"/>
                          <w:lang w:val="en-US" w:bidi="ar-SA"/>
                        </w:rPr>
                        <w:t>data(</w:t>
                      </w:r>
                      <w:proofErr w:type="gramEnd"/>
                    </w:p>
                    <w:p w14:paraId="1383647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32B21BCC"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75E1308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5B0FBFED"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0642BDF2" w14:textId="77777777" w:rsidR="00E13A60" w:rsidRPr="00FE05B3" w:rsidRDefault="00E13A60"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14:paraId="12C5BC10" w14:textId="77777777" w:rsidR="00FE05B3" w:rsidRDefault="00FE05B3" w:rsidP="00FE05B3"/>
    <w:p w14:paraId="46CC776C" w14:textId="77777777" w:rsidR="00327D60" w:rsidRDefault="00327D60"/>
    <w:p w14:paraId="2D0E3A42" w14:textId="77777777" w:rsidR="00FE05B3" w:rsidRDefault="00FE05B3"/>
    <w:p w14:paraId="15DDCF85" w14:textId="77777777" w:rsidR="00FE05B3" w:rsidRDefault="00FE05B3"/>
    <w:p w14:paraId="796ED71D" w14:textId="77777777" w:rsidR="00FE05B3" w:rsidRDefault="00FE05B3"/>
    <w:p w14:paraId="2C3F5D69" w14:textId="77777777" w:rsidR="00FE05B3" w:rsidRDefault="00FE05B3"/>
    <w:p w14:paraId="15EF51F3" w14:textId="77777777" w:rsidR="00FE05B3" w:rsidRDefault="00FE05B3"/>
    <w:p w14:paraId="192791B9" w14:textId="77777777" w:rsidR="00FE05B3" w:rsidRDefault="00FE05B3"/>
    <w:p w14:paraId="1E0E33C3" w14:textId="77777777" w:rsidR="005B4510" w:rsidRDefault="005B4510" w:rsidP="005B4510">
      <w:pPr>
        <w:pStyle w:val="NormalWeb"/>
        <w:rPr>
          <w:lang w:val="en-IN" w:eastAsia="en-IN" w:bidi="te-IN"/>
        </w:rPr>
      </w:pPr>
    </w:p>
    <w:p w14:paraId="21E4733E" w14:textId="77777777" w:rsidR="005B4510" w:rsidRPr="005B4510" w:rsidRDefault="005B4510" w:rsidP="005B4510">
      <w:pPr>
        <w:pStyle w:val="NormalWeb"/>
        <w:rPr>
          <w:lang w:val="en-IN" w:eastAsia="en-IN" w:bidi="te-IN"/>
        </w:rPr>
      </w:pPr>
    </w:p>
    <w:p w14:paraId="5425DC3A" w14:textId="77777777"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14:paraId="4B7E7A95" w14:textId="77777777"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14:paraId="4E3173FB" w14:textId="77777777"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14:paraId="5A3B3375" w14:textId="77777777" w:rsidR="005B4510" w:rsidRDefault="005B4510" w:rsidP="005B4510">
      <w:pPr>
        <w:pStyle w:val="ListParagraph"/>
        <w:numPr>
          <w:ilvl w:val="0"/>
          <w:numId w:val="11"/>
        </w:numPr>
      </w:pPr>
      <w:r>
        <w:t>SFLOW</w:t>
      </w:r>
    </w:p>
    <w:p w14:paraId="2C31F017" w14:textId="77777777" w:rsidR="005B4510" w:rsidRDefault="005B4510" w:rsidP="005B4510">
      <w:pPr>
        <w:pStyle w:val="ListParagraph"/>
        <w:numPr>
          <w:ilvl w:val="0"/>
          <w:numId w:val="11"/>
        </w:numPr>
      </w:pPr>
      <w:r>
        <w:t>IPFIX</w:t>
      </w:r>
      <w:r w:rsidR="0026257A">
        <w:t xml:space="preserve"> (</w:t>
      </w:r>
      <w:proofErr w:type="spellStart"/>
      <w:r w:rsidR="0026257A">
        <w:t>Netflow</w:t>
      </w:r>
      <w:proofErr w:type="spellEnd"/>
      <w:r w:rsidR="0026257A">
        <w:t xml:space="preserve"> v9)</w:t>
      </w:r>
    </w:p>
    <w:p w14:paraId="12D45B01" w14:textId="77777777" w:rsidR="005B4510" w:rsidRDefault="005B4510" w:rsidP="005B4510">
      <w:pPr>
        <w:pStyle w:val="ListParagraph"/>
        <w:numPr>
          <w:ilvl w:val="0"/>
          <w:numId w:val="11"/>
        </w:numPr>
      </w:pPr>
      <w:r>
        <w:t>Google Protocol Buffer</w:t>
      </w:r>
    </w:p>
    <w:p w14:paraId="77B3F520" w14:textId="77777777" w:rsidR="005B4510" w:rsidRDefault="005B4510" w:rsidP="005B4510">
      <w:pPr>
        <w:pStyle w:val="ListParagraph"/>
        <w:numPr>
          <w:ilvl w:val="0"/>
          <w:numId w:val="11"/>
        </w:numPr>
      </w:pPr>
      <w:r>
        <w:t>Thrift</w:t>
      </w:r>
    </w:p>
    <w:p w14:paraId="4DCFBC91" w14:textId="77777777" w:rsidR="005B4510" w:rsidRDefault="005B4510" w:rsidP="005B4510">
      <w:pPr>
        <w:pStyle w:val="ListParagraph"/>
        <w:numPr>
          <w:ilvl w:val="0"/>
          <w:numId w:val="11"/>
        </w:numPr>
      </w:pPr>
      <w:r>
        <w:lastRenderedPageBreak/>
        <w:t>JSON</w:t>
      </w:r>
    </w:p>
    <w:p w14:paraId="3581EEE7" w14:textId="77777777" w:rsidR="005B4510" w:rsidRDefault="005B4510" w:rsidP="005B4510">
      <w:pPr>
        <w:pStyle w:val="ListParagraph"/>
        <w:numPr>
          <w:ilvl w:val="0"/>
          <w:numId w:val="11"/>
        </w:numPr>
      </w:pPr>
      <w:r>
        <w:t>INT</w:t>
      </w:r>
    </w:p>
    <w:p w14:paraId="54B6E0CB" w14:textId="77777777" w:rsidR="005B4510" w:rsidRDefault="005B4510" w:rsidP="005B4510">
      <w:pPr>
        <w:pStyle w:val="ListParagraph"/>
        <w:numPr>
          <w:ilvl w:val="0"/>
          <w:numId w:val="11"/>
        </w:numPr>
      </w:pPr>
      <w:r>
        <w:t>Histogram</w:t>
      </w:r>
    </w:p>
    <w:p w14:paraId="06DAB387" w14:textId="77777777" w:rsidR="005B4510" w:rsidRDefault="005B4510" w:rsidP="005B4510">
      <w:pPr>
        <w:pStyle w:val="ListParagraph"/>
        <w:numPr>
          <w:ilvl w:val="0"/>
          <w:numId w:val="11"/>
        </w:numPr>
      </w:pPr>
      <w:r>
        <w:t>Vendor Extension</w:t>
      </w:r>
    </w:p>
    <w:p w14:paraId="0F25E51D" w14:textId="77777777" w:rsidR="005B4510" w:rsidRPr="005B4510" w:rsidRDefault="005B4510" w:rsidP="005B4510">
      <w:pPr>
        <w:pStyle w:val="NormalWeb"/>
        <w:rPr>
          <w:lang w:val="en-IN" w:eastAsia="en-IN" w:bidi="te-IN"/>
        </w:rPr>
      </w:pPr>
    </w:p>
    <w:p w14:paraId="3BD33D50" w14:textId="77777777" w:rsidR="00B973FB" w:rsidRDefault="00B973FB" w:rsidP="00B973FB">
      <w:pPr>
        <w:pStyle w:val="Heading2"/>
        <w:numPr>
          <w:ilvl w:val="2"/>
          <w:numId w:val="3"/>
        </w:numPr>
        <w:ind w:left="0"/>
      </w:pPr>
      <w:bookmarkStart w:id="13" w:name="_3dy6vkm" w:colFirst="0" w:colLast="0"/>
      <w:bookmarkStart w:id="14" w:name="_Toc528317632"/>
      <w:bookmarkEnd w:id="13"/>
      <w:r>
        <w:t>Granular Subscription of Data</w:t>
      </w:r>
      <w:bookmarkEnd w:id="14"/>
    </w:p>
    <w:p w14:paraId="31E3ED3F" w14:textId="77777777"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14:paraId="101152CC" w14:textId="77777777"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14:paraId="03A20579" w14:textId="77777777"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14:paraId="79B8B09F" w14:textId="77777777" w:rsidR="00FE05B3" w:rsidRDefault="00FE05B3" w:rsidP="00B973FB">
      <w:r>
        <w:t>The granularity of data is capture in the .proto files (data model for a given data object) and can be queried as a message.</w:t>
      </w:r>
    </w:p>
    <w:p w14:paraId="3D5CB069" w14:textId="77777777" w:rsidR="00FE05B3" w:rsidRPr="00B973FB" w:rsidRDefault="00FE05B3" w:rsidP="00B973FB"/>
    <w:p w14:paraId="27E86E4F" w14:textId="77777777" w:rsidR="006564C0" w:rsidRDefault="009E442D" w:rsidP="006564C0">
      <w:pPr>
        <w:keepNext/>
      </w:pPr>
      <w:r>
        <w:br w:type="page"/>
      </w:r>
      <w:r w:rsidR="00FE05B3" w:rsidRPr="00FE05B3">
        <w:rPr>
          <w:noProof/>
          <w:lang w:val="en-US" w:eastAsia="en-US" w:bidi="ar-SA"/>
        </w:rPr>
        <w:lastRenderedPageBreak/>
        <w:drawing>
          <wp:inline distT="0" distB="0" distL="0" distR="0" wp14:anchorId="784CE29C" wp14:editId="389E6FDC">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ADC8F17"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14:paraId="1A6A1649" w14:textId="77777777" w:rsidR="006564C0" w:rsidRPr="006564C0" w:rsidRDefault="006564C0" w:rsidP="006564C0"/>
    <w:p w14:paraId="72E5B972" w14:textId="77777777" w:rsidR="002B0093" w:rsidRDefault="00975987">
      <w:pPr>
        <w:pStyle w:val="Heading2"/>
        <w:numPr>
          <w:ilvl w:val="1"/>
          <w:numId w:val="3"/>
        </w:numPr>
        <w:ind w:hanging="576"/>
      </w:pPr>
      <w:bookmarkStart w:id="15" w:name="_Toc528317633"/>
      <w:r>
        <w:t>Changes from TAM 1.0 spec</w:t>
      </w:r>
      <w:bookmarkEnd w:id="15"/>
    </w:p>
    <w:p w14:paraId="72083CD4" w14:textId="77777777"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14:paraId="411278F1" w14:textId="77777777"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14:paraId="7CB68CFD" w14:textId="77777777"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14:paraId="024BC524" w14:textId="77777777"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14:paraId="2FD6BA0A" w14:textId="77777777"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14:paraId="5BABE1CF" w14:textId="77777777"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14:paraId="6C029A50" w14:textId="77777777"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14:paraId="3AE6E048" w14:textId="77777777"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14:paraId="4636EF51" w14:textId="77777777"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14:paraId="4487C301" w14:textId="77777777" w:rsidR="00975987" w:rsidRPr="00975987" w:rsidRDefault="00975987" w:rsidP="00975987">
      <w:pPr>
        <w:ind w:left="432"/>
        <w:rPr>
          <w:rFonts w:eastAsia="Times New Roman"/>
        </w:rPr>
      </w:pPr>
      <w:r w:rsidRPr="00975987">
        <w:rPr>
          <w:rFonts w:eastAsia="Times New Roman"/>
        </w:rPr>
        <w:t>SAI_OBJECT_TYPE_TAM_EVENT_THRESHOLD = 78,</w:t>
      </w:r>
    </w:p>
    <w:p w14:paraId="2750C944" w14:textId="77777777"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14:paraId="61460F9E" w14:textId="77777777"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14:paraId="57D1F90A" w14:textId="77777777"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14:paraId="2D4BC9E7" w14:textId="77777777"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14:paraId="4F8D7184" w14:textId="77777777"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14:paraId="0048C38D" w14:textId="77777777"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14:paraId="0282AF99" w14:textId="77777777"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14:paraId="6A973CF9" w14:textId="77777777" w:rsidR="00975987" w:rsidRPr="00975987" w:rsidRDefault="00975987" w:rsidP="00975987">
      <w:pPr>
        <w:ind w:left="432"/>
        <w:rPr>
          <w:rFonts w:eastAsia="Times New Roman"/>
        </w:rPr>
      </w:pPr>
      <w:r w:rsidRPr="00975987">
        <w:rPr>
          <w:rFonts w:eastAsia="Times New Roman"/>
        </w:rPr>
        <w:t>SAI_OBJECT_TYPE_TAM_EVENT_ACTION         = 86,</w:t>
      </w:r>
    </w:p>
    <w:p w14:paraId="470B141B" w14:textId="77777777"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14:paraId="0F0F2CCC" w14:textId="77777777" w:rsidR="002B0093" w:rsidRDefault="002B0093" w:rsidP="00975987"/>
    <w:p w14:paraId="5436518B" w14:textId="77777777" w:rsidR="009E442D" w:rsidRDefault="009E442D">
      <w:pPr>
        <w:rPr>
          <w:color w:val="2E75B5"/>
          <w:sz w:val="32"/>
          <w:szCs w:val="32"/>
        </w:rPr>
      </w:pPr>
      <w:bookmarkStart w:id="16" w:name="_1t3h5sf" w:colFirst="0" w:colLast="0"/>
      <w:bookmarkStart w:id="17" w:name="_63n3nuq2zvlq" w:colFirst="0" w:colLast="0"/>
      <w:bookmarkEnd w:id="16"/>
      <w:bookmarkEnd w:id="17"/>
      <w:r>
        <w:br w:type="page"/>
      </w:r>
    </w:p>
    <w:p w14:paraId="42E32D9E" w14:textId="77777777" w:rsidR="002B0093" w:rsidRDefault="009D2773">
      <w:pPr>
        <w:pStyle w:val="Heading1"/>
        <w:numPr>
          <w:ilvl w:val="0"/>
          <w:numId w:val="3"/>
        </w:numPr>
        <w:ind w:hanging="432"/>
      </w:pPr>
      <w:bookmarkStart w:id="18" w:name="_Toc528317634"/>
      <w:r>
        <w:lastRenderedPageBreak/>
        <w:t>Specification</w:t>
      </w:r>
      <w:bookmarkEnd w:id="18"/>
    </w:p>
    <w:p w14:paraId="2059E45C" w14:textId="77777777" w:rsidR="009E442D" w:rsidRDefault="009E442D" w:rsidP="009E442D">
      <w:pPr>
        <w:pStyle w:val="Heading2"/>
        <w:numPr>
          <w:ilvl w:val="1"/>
          <w:numId w:val="3"/>
        </w:numPr>
        <w:ind w:hanging="576"/>
      </w:pPr>
      <w:bookmarkStart w:id="19" w:name="_17dp8vu" w:colFirst="0" w:colLast="0"/>
      <w:bookmarkStart w:id="20" w:name="_Toc528317635"/>
      <w:bookmarkEnd w:id="19"/>
      <w:r>
        <w:t>SAI API and TAM Objects</w:t>
      </w:r>
      <w:bookmarkEnd w:id="20"/>
    </w:p>
    <w:p w14:paraId="339A6EB8" w14:textId="77777777" w:rsidR="009E442D" w:rsidRDefault="009E442D" w:rsidP="009E442D">
      <w:r>
        <w:t xml:space="preserve">Following </w:t>
      </w:r>
      <w:r w:rsidR="0068019E">
        <w:t xml:space="preserve">object types and attributes </w:t>
      </w:r>
      <w:r>
        <w:t>are defined</w:t>
      </w:r>
    </w:p>
    <w:p w14:paraId="469665C1" w14:textId="77777777" w:rsidR="009E442D" w:rsidRDefault="0068019E" w:rsidP="009E442D">
      <w:pPr>
        <w:pStyle w:val="ListParagraph"/>
        <w:numPr>
          <w:ilvl w:val="0"/>
          <w:numId w:val="8"/>
        </w:numPr>
        <w:spacing w:after="0"/>
      </w:pPr>
      <w:r>
        <w:t>Capability object</w:t>
      </w:r>
      <w:r w:rsidR="001E1371">
        <w:t>s</w:t>
      </w:r>
    </w:p>
    <w:p w14:paraId="12CA7FF2" w14:textId="77777777" w:rsidR="009E442D" w:rsidRDefault="009E442D" w:rsidP="009E442D">
      <w:pPr>
        <w:pStyle w:val="ListParagraph"/>
        <w:numPr>
          <w:ilvl w:val="1"/>
          <w:numId w:val="8"/>
        </w:numPr>
        <w:spacing w:after="0"/>
      </w:pPr>
      <w:r>
        <w:t>Telemetry Capability</w:t>
      </w:r>
    </w:p>
    <w:p w14:paraId="7D9B30CA" w14:textId="77777777" w:rsidR="009E442D" w:rsidRDefault="009E442D" w:rsidP="009E442D">
      <w:pPr>
        <w:pStyle w:val="ListParagraph"/>
        <w:numPr>
          <w:ilvl w:val="1"/>
          <w:numId w:val="8"/>
        </w:numPr>
        <w:spacing w:after="0"/>
      </w:pPr>
      <w:r>
        <w:t>Event Capability</w:t>
      </w:r>
    </w:p>
    <w:p w14:paraId="45ABB955" w14:textId="77777777" w:rsidR="009E442D" w:rsidRDefault="009E442D" w:rsidP="009E442D">
      <w:pPr>
        <w:pStyle w:val="ListParagraph"/>
        <w:numPr>
          <w:ilvl w:val="1"/>
          <w:numId w:val="8"/>
        </w:numPr>
        <w:spacing w:after="0"/>
      </w:pPr>
      <w:r>
        <w:t>Probe Capability</w:t>
      </w:r>
    </w:p>
    <w:p w14:paraId="67F1C6C5" w14:textId="77777777" w:rsidR="009E442D" w:rsidRDefault="009E442D" w:rsidP="009E442D">
      <w:pPr>
        <w:pStyle w:val="ListParagraph"/>
        <w:numPr>
          <w:ilvl w:val="1"/>
          <w:numId w:val="8"/>
        </w:numPr>
        <w:spacing w:after="0"/>
      </w:pPr>
      <w:r>
        <w:t>Data Report Capability</w:t>
      </w:r>
    </w:p>
    <w:p w14:paraId="41636C0D" w14:textId="77777777" w:rsidR="009E442D" w:rsidRDefault="009E442D" w:rsidP="009E442D">
      <w:pPr>
        <w:pStyle w:val="ListParagraph"/>
        <w:numPr>
          <w:ilvl w:val="1"/>
          <w:numId w:val="8"/>
        </w:numPr>
        <w:spacing w:after="0"/>
      </w:pPr>
      <w:r>
        <w:t>Reporting Rate Capability</w:t>
      </w:r>
    </w:p>
    <w:p w14:paraId="1E350B90" w14:textId="77777777" w:rsidR="009E442D" w:rsidRDefault="009E442D" w:rsidP="009E442D">
      <w:pPr>
        <w:pStyle w:val="ListParagraph"/>
        <w:ind w:left="1440"/>
      </w:pPr>
    </w:p>
    <w:p w14:paraId="740948CF" w14:textId="77777777" w:rsidR="009E442D" w:rsidRDefault="009E442D" w:rsidP="009E442D">
      <w:pPr>
        <w:pStyle w:val="ListParagraph"/>
        <w:numPr>
          <w:ilvl w:val="0"/>
          <w:numId w:val="8"/>
        </w:numPr>
        <w:spacing w:after="0"/>
      </w:pPr>
      <w:r>
        <w:t>Telemetry</w:t>
      </w:r>
      <w:r w:rsidR="0068019E">
        <w:t xml:space="preserve"> object</w:t>
      </w:r>
    </w:p>
    <w:p w14:paraId="233B2191" w14:textId="77777777" w:rsidR="005E752F" w:rsidRDefault="009E442D" w:rsidP="00DA1509">
      <w:pPr>
        <w:pStyle w:val="ListParagraph"/>
        <w:numPr>
          <w:ilvl w:val="1"/>
          <w:numId w:val="8"/>
        </w:numPr>
        <w:spacing w:after="0"/>
      </w:pPr>
      <w:r>
        <w:t>Telemetry Type</w:t>
      </w:r>
    </w:p>
    <w:p w14:paraId="2E836E9A" w14:textId="77777777" w:rsidR="009E442D" w:rsidRDefault="009E442D" w:rsidP="009E442D">
      <w:pPr>
        <w:pStyle w:val="ListParagraph"/>
        <w:numPr>
          <w:ilvl w:val="2"/>
          <w:numId w:val="8"/>
        </w:numPr>
        <w:spacing w:after="0"/>
      </w:pPr>
      <w:r>
        <w:t>Switch telemetry</w:t>
      </w:r>
    </w:p>
    <w:p w14:paraId="0336C2E5" w14:textId="77777777" w:rsidR="005E752F" w:rsidRDefault="005E752F" w:rsidP="005E752F">
      <w:pPr>
        <w:pStyle w:val="ListParagraph"/>
        <w:numPr>
          <w:ilvl w:val="3"/>
          <w:numId w:val="8"/>
        </w:numPr>
        <w:spacing w:after="0"/>
      </w:pPr>
      <w:r>
        <w:t>Enable port stats</w:t>
      </w:r>
    </w:p>
    <w:p w14:paraId="66DF8077" w14:textId="77777777" w:rsidR="005E752F" w:rsidRDefault="005E752F" w:rsidP="005E752F">
      <w:pPr>
        <w:pStyle w:val="ListParagraph"/>
        <w:numPr>
          <w:ilvl w:val="3"/>
          <w:numId w:val="8"/>
        </w:numPr>
        <w:spacing w:after="0"/>
      </w:pPr>
      <w:r>
        <w:t>Enable queue stats</w:t>
      </w:r>
    </w:p>
    <w:p w14:paraId="275034B1" w14:textId="77777777" w:rsidR="005E752F" w:rsidRDefault="005E752F" w:rsidP="005E752F">
      <w:pPr>
        <w:pStyle w:val="ListParagraph"/>
        <w:numPr>
          <w:ilvl w:val="3"/>
          <w:numId w:val="8"/>
        </w:numPr>
        <w:spacing w:after="0"/>
      </w:pPr>
      <w:r>
        <w:t>Enable VOQ stats</w:t>
      </w:r>
    </w:p>
    <w:p w14:paraId="4B024484" w14:textId="77777777" w:rsidR="005E752F" w:rsidRDefault="005E752F" w:rsidP="005E752F">
      <w:pPr>
        <w:pStyle w:val="ListParagraph"/>
        <w:numPr>
          <w:ilvl w:val="3"/>
          <w:numId w:val="8"/>
        </w:numPr>
        <w:spacing w:after="0"/>
      </w:pPr>
      <w:r>
        <w:t>Enable MMU stats</w:t>
      </w:r>
    </w:p>
    <w:p w14:paraId="310B4A1B" w14:textId="77777777" w:rsidR="005E752F" w:rsidRDefault="005E752F" w:rsidP="005E752F">
      <w:pPr>
        <w:pStyle w:val="ListParagraph"/>
        <w:numPr>
          <w:ilvl w:val="3"/>
          <w:numId w:val="8"/>
        </w:numPr>
        <w:spacing w:after="0"/>
      </w:pPr>
      <w:r>
        <w:t>Enable Fabric stats</w:t>
      </w:r>
    </w:p>
    <w:p w14:paraId="1926B298" w14:textId="77777777" w:rsidR="005E752F" w:rsidRDefault="005E752F" w:rsidP="005E752F">
      <w:pPr>
        <w:pStyle w:val="ListParagraph"/>
        <w:numPr>
          <w:ilvl w:val="3"/>
          <w:numId w:val="8"/>
        </w:numPr>
        <w:spacing w:after="0"/>
      </w:pPr>
      <w:r>
        <w:t>Enable filter stats</w:t>
      </w:r>
    </w:p>
    <w:p w14:paraId="7C9E4150" w14:textId="77777777" w:rsidR="005E752F" w:rsidRDefault="005E752F" w:rsidP="005E752F">
      <w:pPr>
        <w:pStyle w:val="ListParagraph"/>
        <w:numPr>
          <w:ilvl w:val="3"/>
          <w:numId w:val="8"/>
        </w:numPr>
        <w:spacing w:after="0"/>
      </w:pPr>
      <w:r>
        <w:t>Enable Resource utilization stats</w:t>
      </w:r>
    </w:p>
    <w:p w14:paraId="5E3CA0EF" w14:textId="77777777" w:rsidR="009E442D" w:rsidRDefault="009E442D" w:rsidP="009E442D">
      <w:pPr>
        <w:pStyle w:val="ListParagraph"/>
        <w:numPr>
          <w:ilvl w:val="2"/>
          <w:numId w:val="8"/>
        </w:numPr>
        <w:spacing w:after="0"/>
      </w:pPr>
      <w:r>
        <w:t>Fabric telemetry</w:t>
      </w:r>
    </w:p>
    <w:p w14:paraId="56F6C8DD" w14:textId="77777777" w:rsidR="005E752F" w:rsidRDefault="005E752F" w:rsidP="005E752F">
      <w:pPr>
        <w:pStyle w:val="ListParagraph"/>
        <w:numPr>
          <w:ilvl w:val="3"/>
          <w:numId w:val="8"/>
        </w:numPr>
        <w:spacing w:after="0"/>
      </w:pPr>
      <w:r>
        <w:t>Collect fabric queue stats</w:t>
      </w:r>
    </w:p>
    <w:p w14:paraId="5484B088" w14:textId="77777777" w:rsidR="009E442D" w:rsidRDefault="009E442D" w:rsidP="009E442D">
      <w:pPr>
        <w:pStyle w:val="ListParagraph"/>
        <w:numPr>
          <w:ilvl w:val="2"/>
          <w:numId w:val="8"/>
        </w:numPr>
        <w:spacing w:after="0"/>
      </w:pPr>
      <w:proofErr w:type="spellStart"/>
      <w:r>
        <w:t>NetworkingElement</w:t>
      </w:r>
      <w:proofErr w:type="spellEnd"/>
      <w:r>
        <w:t xml:space="preserve"> (NE) telemetry</w:t>
      </w:r>
    </w:p>
    <w:p w14:paraId="017540FB" w14:textId="77777777" w:rsidR="009E442D" w:rsidRDefault="009E442D" w:rsidP="009E442D">
      <w:pPr>
        <w:pStyle w:val="ListParagraph"/>
        <w:numPr>
          <w:ilvl w:val="2"/>
          <w:numId w:val="8"/>
        </w:numPr>
        <w:spacing w:after="0"/>
      </w:pPr>
      <w:r>
        <w:t xml:space="preserve">Math </w:t>
      </w:r>
      <w:proofErr w:type="spellStart"/>
      <w:r>
        <w:t>Func</w:t>
      </w:r>
      <w:proofErr w:type="spellEnd"/>
      <w:r>
        <w:t xml:space="preserve"> API</w:t>
      </w:r>
    </w:p>
    <w:p w14:paraId="0A4A7C0F" w14:textId="77777777" w:rsidR="009E442D" w:rsidRDefault="009E442D" w:rsidP="009E442D">
      <w:pPr>
        <w:pStyle w:val="ListParagraph"/>
        <w:numPr>
          <w:ilvl w:val="1"/>
          <w:numId w:val="8"/>
        </w:numPr>
        <w:spacing w:after="0"/>
      </w:pPr>
      <w:r>
        <w:t>Collector List</w:t>
      </w:r>
    </w:p>
    <w:p w14:paraId="6685F8A1" w14:textId="77777777" w:rsidR="009E442D" w:rsidRDefault="00BE4E02" w:rsidP="009E442D">
      <w:pPr>
        <w:pStyle w:val="ListParagraph"/>
        <w:numPr>
          <w:ilvl w:val="1"/>
          <w:numId w:val="8"/>
        </w:numPr>
        <w:spacing w:after="0"/>
      </w:pPr>
      <w:r>
        <w:t>Report id</w:t>
      </w:r>
    </w:p>
    <w:p w14:paraId="3CA03223" w14:textId="77777777" w:rsidR="009E442D" w:rsidRDefault="00BE4E02" w:rsidP="009E442D">
      <w:pPr>
        <w:pStyle w:val="ListParagraph"/>
        <w:numPr>
          <w:ilvl w:val="1"/>
          <w:numId w:val="8"/>
        </w:numPr>
        <w:spacing w:after="0"/>
      </w:pPr>
      <w:r>
        <w:t>Reporting unit</w:t>
      </w:r>
    </w:p>
    <w:p w14:paraId="68B02B40" w14:textId="77777777" w:rsidR="00BE4E02" w:rsidRDefault="00BE4E02" w:rsidP="009E442D">
      <w:pPr>
        <w:pStyle w:val="ListParagraph"/>
        <w:numPr>
          <w:ilvl w:val="1"/>
          <w:numId w:val="8"/>
        </w:numPr>
        <w:spacing w:after="0"/>
      </w:pPr>
      <w:r>
        <w:t>Reporting interval</w:t>
      </w:r>
    </w:p>
    <w:p w14:paraId="49781B7A" w14:textId="77777777" w:rsidR="009E442D" w:rsidRDefault="009E442D" w:rsidP="009E442D">
      <w:pPr>
        <w:pStyle w:val="ListParagraph"/>
        <w:ind w:left="1440"/>
      </w:pPr>
    </w:p>
    <w:p w14:paraId="1FC3005F" w14:textId="77777777" w:rsidR="009E442D" w:rsidRDefault="00DA1509" w:rsidP="009E442D">
      <w:pPr>
        <w:pStyle w:val="ListParagraph"/>
        <w:numPr>
          <w:ilvl w:val="0"/>
          <w:numId w:val="8"/>
        </w:numPr>
        <w:spacing w:after="0"/>
      </w:pPr>
      <w:r>
        <w:t>INT</w:t>
      </w:r>
      <w:r w:rsidR="009E442D">
        <w:t xml:space="preserve"> </w:t>
      </w:r>
      <w:r w:rsidR="0068019E">
        <w:t>object</w:t>
      </w:r>
    </w:p>
    <w:p w14:paraId="16F20951" w14:textId="77777777" w:rsidR="009E442D" w:rsidRDefault="00DA1509" w:rsidP="009E442D">
      <w:pPr>
        <w:pStyle w:val="ListParagraph"/>
        <w:numPr>
          <w:ilvl w:val="1"/>
          <w:numId w:val="8"/>
        </w:numPr>
        <w:spacing w:after="0"/>
      </w:pPr>
      <w:r>
        <w:t>IFA</w:t>
      </w:r>
      <w:r w:rsidR="009E442D">
        <w:t xml:space="preserve"> Type</w:t>
      </w:r>
    </w:p>
    <w:p w14:paraId="5E5C22DE" w14:textId="77777777" w:rsidR="009E442D" w:rsidRDefault="00DA1509" w:rsidP="009E442D">
      <w:pPr>
        <w:pStyle w:val="ListParagraph"/>
        <w:numPr>
          <w:ilvl w:val="2"/>
          <w:numId w:val="8"/>
        </w:numPr>
        <w:spacing w:after="0"/>
      </w:pPr>
      <w:proofErr w:type="spellStart"/>
      <w:r>
        <w:t>Inband</w:t>
      </w:r>
      <w:proofErr w:type="spellEnd"/>
      <w:r>
        <w:t xml:space="preserve"> Flow </w:t>
      </w:r>
      <w:proofErr w:type="spellStart"/>
      <w:r>
        <w:t>Analyzer</w:t>
      </w:r>
      <w:proofErr w:type="spellEnd"/>
      <w:r>
        <w:t xml:space="preserve"> </w:t>
      </w:r>
      <w:proofErr w:type="spellStart"/>
      <w:r>
        <w:t>Ver</w:t>
      </w:r>
      <w:proofErr w:type="spellEnd"/>
      <w:r>
        <w:t xml:space="preserve"> 1.0</w:t>
      </w:r>
    </w:p>
    <w:p w14:paraId="0FB29291" w14:textId="77777777" w:rsidR="009E442D" w:rsidRDefault="00DA1509" w:rsidP="009E442D">
      <w:pPr>
        <w:pStyle w:val="ListParagraph"/>
        <w:numPr>
          <w:ilvl w:val="2"/>
          <w:numId w:val="8"/>
        </w:numPr>
        <w:spacing w:after="0"/>
      </w:pPr>
      <w:proofErr w:type="spellStart"/>
      <w:r>
        <w:t>Inband</w:t>
      </w:r>
      <w:proofErr w:type="spellEnd"/>
      <w:r>
        <w:t xml:space="preserve"> Flow </w:t>
      </w:r>
      <w:proofErr w:type="spellStart"/>
      <w:r>
        <w:t>Analyzer</w:t>
      </w:r>
      <w:proofErr w:type="spellEnd"/>
      <w:r>
        <w:t xml:space="preserve"> 2.0</w:t>
      </w:r>
    </w:p>
    <w:p w14:paraId="50AD7813" w14:textId="77777777" w:rsidR="004C3FC5" w:rsidRDefault="00DA1509" w:rsidP="00DA1509">
      <w:pPr>
        <w:pStyle w:val="ListParagraph"/>
        <w:numPr>
          <w:ilvl w:val="1"/>
          <w:numId w:val="8"/>
        </w:numPr>
        <w:spacing w:after="0"/>
      </w:pPr>
      <w:r>
        <w:t>IOAM Type</w:t>
      </w:r>
    </w:p>
    <w:p w14:paraId="29E461F9" w14:textId="77777777" w:rsidR="004C3FC5" w:rsidRDefault="00DA1509" w:rsidP="004C3FC5">
      <w:pPr>
        <w:pStyle w:val="ListParagraph"/>
        <w:numPr>
          <w:ilvl w:val="1"/>
          <w:numId w:val="8"/>
        </w:numPr>
        <w:spacing w:after="0"/>
      </w:pPr>
      <w:r>
        <w:t>Vendor Extension</w:t>
      </w:r>
    </w:p>
    <w:p w14:paraId="398F449B" w14:textId="77777777" w:rsidR="009E442D" w:rsidRDefault="00DA1509" w:rsidP="00DA1509">
      <w:pPr>
        <w:pStyle w:val="ListParagraph"/>
        <w:numPr>
          <w:ilvl w:val="0"/>
          <w:numId w:val="8"/>
        </w:numPr>
      </w:pPr>
      <w:r>
        <w:t>Flow object</w:t>
      </w:r>
    </w:p>
    <w:p w14:paraId="4847BC29" w14:textId="77777777" w:rsidR="00DA1509" w:rsidRDefault="00DA1509" w:rsidP="00DA1509">
      <w:pPr>
        <w:pStyle w:val="ListParagraph"/>
        <w:numPr>
          <w:ilvl w:val="1"/>
          <w:numId w:val="8"/>
        </w:numPr>
      </w:pPr>
      <w:r>
        <w:t>IPv4</w:t>
      </w:r>
    </w:p>
    <w:p w14:paraId="030A402C" w14:textId="77777777" w:rsidR="00DA1509" w:rsidRDefault="00DA1509" w:rsidP="00DA1509">
      <w:pPr>
        <w:pStyle w:val="ListParagraph"/>
        <w:numPr>
          <w:ilvl w:val="1"/>
          <w:numId w:val="8"/>
        </w:numPr>
      </w:pPr>
      <w:r>
        <w:t>IPv6</w:t>
      </w:r>
    </w:p>
    <w:p w14:paraId="3B4C9234" w14:textId="77777777" w:rsidR="00DA1509" w:rsidRDefault="00DA1509" w:rsidP="00DA1509">
      <w:pPr>
        <w:pStyle w:val="ListParagraph"/>
        <w:numPr>
          <w:ilvl w:val="1"/>
          <w:numId w:val="8"/>
        </w:numPr>
      </w:pPr>
      <w:r>
        <w:t>MPLS</w:t>
      </w:r>
    </w:p>
    <w:p w14:paraId="0391B3E8" w14:textId="77777777" w:rsidR="00DA1509" w:rsidRDefault="00DA1509" w:rsidP="00DA1509">
      <w:pPr>
        <w:pStyle w:val="ListParagraph"/>
        <w:numPr>
          <w:ilvl w:val="1"/>
          <w:numId w:val="8"/>
        </w:numPr>
      </w:pPr>
      <w:r>
        <w:t>Tunnel</w:t>
      </w:r>
    </w:p>
    <w:p w14:paraId="07AF7BB0" w14:textId="77777777" w:rsidR="009E442D" w:rsidRDefault="009E442D" w:rsidP="009E442D">
      <w:pPr>
        <w:pStyle w:val="ListParagraph"/>
        <w:numPr>
          <w:ilvl w:val="0"/>
          <w:numId w:val="8"/>
        </w:numPr>
        <w:spacing w:after="0"/>
      </w:pPr>
      <w:r>
        <w:t xml:space="preserve">Collector </w:t>
      </w:r>
      <w:r w:rsidR="0068019E">
        <w:t>object</w:t>
      </w:r>
    </w:p>
    <w:p w14:paraId="7228CF73" w14:textId="77777777" w:rsidR="009E442D" w:rsidRDefault="009E442D" w:rsidP="009E442D">
      <w:pPr>
        <w:pStyle w:val="ListParagraph"/>
        <w:numPr>
          <w:ilvl w:val="1"/>
          <w:numId w:val="8"/>
        </w:numPr>
        <w:spacing w:after="0"/>
      </w:pPr>
      <w:r>
        <w:t>Transport Type</w:t>
      </w:r>
    </w:p>
    <w:p w14:paraId="22AB57AE" w14:textId="77777777" w:rsidR="009E442D" w:rsidRDefault="009E442D" w:rsidP="009E442D">
      <w:pPr>
        <w:pStyle w:val="ListParagraph"/>
        <w:numPr>
          <w:ilvl w:val="2"/>
          <w:numId w:val="8"/>
        </w:numPr>
        <w:spacing w:after="0"/>
      </w:pPr>
      <w:r>
        <w:t>TCP</w:t>
      </w:r>
    </w:p>
    <w:p w14:paraId="224F6D14" w14:textId="77777777" w:rsidR="009E442D" w:rsidRDefault="009E442D" w:rsidP="009E442D">
      <w:pPr>
        <w:pStyle w:val="ListParagraph"/>
        <w:numPr>
          <w:ilvl w:val="2"/>
          <w:numId w:val="8"/>
        </w:numPr>
        <w:spacing w:after="0"/>
      </w:pPr>
      <w:r>
        <w:t>UDP</w:t>
      </w:r>
    </w:p>
    <w:p w14:paraId="5C185AF3" w14:textId="77777777" w:rsidR="009E442D" w:rsidRDefault="009E442D" w:rsidP="009E442D">
      <w:pPr>
        <w:pStyle w:val="ListParagraph"/>
        <w:numPr>
          <w:ilvl w:val="2"/>
          <w:numId w:val="8"/>
        </w:numPr>
        <w:spacing w:after="0"/>
      </w:pPr>
      <w:r>
        <w:t>INT</w:t>
      </w:r>
    </w:p>
    <w:p w14:paraId="2D660F72" w14:textId="77777777" w:rsidR="009E442D" w:rsidRDefault="009E442D" w:rsidP="009E442D">
      <w:pPr>
        <w:pStyle w:val="ListParagraph"/>
        <w:numPr>
          <w:ilvl w:val="2"/>
          <w:numId w:val="8"/>
        </w:numPr>
        <w:spacing w:after="0"/>
      </w:pPr>
      <w:proofErr w:type="spellStart"/>
      <w:r>
        <w:t>gRPC</w:t>
      </w:r>
      <w:proofErr w:type="spellEnd"/>
    </w:p>
    <w:p w14:paraId="3F6B42DC" w14:textId="77777777" w:rsidR="009E442D" w:rsidRPr="003B149C" w:rsidRDefault="009E442D" w:rsidP="009E442D">
      <w:pPr>
        <w:pStyle w:val="ListParagraph"/>
        <w:numPr>
          <w:ilvl w:val="1"/>
          <w:numId w:val="8"/>
        </w:numPr>
        <w:spacing w:after="0"/>
      </w:pPr>
      <w:r w:rsidRPr="003B149C">
        <w:t>Transport config</w:t>
      </w:r>
    </w:p>
    <w:p w14:paraId="10F0BF7A" w14:textId="77777777" w:rsidR="009E442D" w:rsidRPr="003B149C" w:rsidRDefault="009E442D" w:rsidP="009E442D">
      <w:pPr>
        <w:pStyle w:val="ListParagraph"/>
        <w:numPr>
          <w:ilvl w:val="2"/>
          <w:numId w:val="8"/>
        </w:numPr>
        <w:spacing w:after="0"/>
      </w:pPr>
      <w:r w:rsidRPr="003B149C">
        <w:t>Localhost</w:t>
      </w:r>
    </w:p>
    <w:p w14:paraId="7EEE5EB8" w14:textId="77777777" w:rsidR="009E442D" w:rsidRPr="003B149C" w:rsidRDefault="009E442D" w:rsidP="009E442D">
      <w:pPr>
        <w:pStyle w:val="ListParagraph"/>
        <w:numPr>
          <w:ilvl w:val="2"/>
          <w:numId w:val="8"/>
        </w:numPr>
        <w:spacing w:after="0"/>
      </w:pPr>
      <w:r w:rsidRPr="003B149C">
        <w:t>DIP</w:t>
      </w:r>
    </w:p>
    <w:p w14:paraId="19B4A9EA" w14:textId="77777777" w:rsidR="009E442D" w:rsidRPr="003B149C" w:rsidRDefault="009E442D" w:rsidP="009E442D">
      <w:pPr>
        <w:pStyle w:val="ListParagraph"/>
        <w:numPr>
          <w:ilvl w:val="2"/>
          <w:numId w:val="8"/>
        </w:numPr>
        <w:spacing w:after="0"/>
      </w:pPr>
      <w:r w:rsidRPr="003B149C">
        <w:t>SIP</w:t>
      </w:r>
    </w:p>
    <w:p w14:paraId="42E72D3B" w14:textId="77777777" w:rsidR="009E442D" w:rsidRPr="003B149C" w:rsidRDefault="009E442D" w:rsidP="009E442D">
      <w:pPr>
        <w:pStyle w:val="ListParagraph"/>
        <w:numPr>
          <w:ilvl w:val="2"/>
          <w:numId w:val="8"/>
        </w:numPr>
        <w:spacing w:after="0"/>
      </w:pPr>
      <w:proofErr w:type="spellStart"/>
      <w:r w:rsidRPr="003B149C">
        <w:t>RouterID</w:t>
      </w:r>
      <w:proofErr w:type="spellEnd"/>
    </w:p>
    <w:p w14:paraId="39BF0541" w14:textId="77777777" w:rsidR="009E442D" w:rsidRPr="003B149C" w:rsidRDefault="009E442D" w:rsidP="009E442D">
      <w:pPr>
        <w:pStyle w:val="ListParagraph"/>
        <w:numPr>
          <w:ilvl w:val="2"/>
          <w:numId w:val="8"/>
        </w:numPr>
        <w:spacing w:after="0"/>
      </w:pPr>
      <w:r w:rsidRPr="003B149C">
        <w:t>DSCP</w:t>
      </w:r>
    </w:p>
    <w:p w14:paraId="703959C4" w14:textId="77777777" w:rsidR="009E442D" w:rsidRPr="003B149C" w:rsidRDefault="009E442D" w:rsidP="009E442D">
      <w:pPr>
        <w:pStyle w:val="ListParagraph"/>
        <w:numPr>
          <w:ilvl w:val="2"/>
          <w:numId w:val="8"/>
        </w:numPr>
        <w:spacing w:after="0"/>
      </w:pPr>
      <w:proofErr w:type="spellStart"/>
      <w:r w:rsidRPr="003B149C">
        <w:lastRenderedPageBreak/>
        <w:t>TruncateSize</w:t>
      </w:r>
      <w:proofErr w:type="spellEnd"/>
    </w:p>
    <w:p w14:paraId="63359529" w14:textId="77777777" w:rsidR="009E442D" w:rsidRDefault="009E442D" w:rsidP="009E442D">
      <w:pPr>
        <w:pStyle w:val="ListParagraph"/>
        <w:ind w:left="1440"/>
      </w:pPr>
    </w:p>
    <w:p w14:paraId="19A82189" w14:textId="77777777" w:rsidR="009E442D" w:rsidRDefault="009E442D" w:rsidP="009E442D">
      <w:pPr>
        <w:pStyle w:val="ListParagraph"/>
        <w:numPr>
          <w:ilvl w:val="0"/>
          <w:numId w:val="8"/>
        </w:numPr>
        <w:spacing w:after="0"/>
      </w:pPr>
      <w:r>
        <w:t xml:space="preserve">Event </w:t>
      </w:r>
      <w:r w:rsidR="0068019E">
        <w:t>object</w:t>
      </w:r>
    </w:p>
    <w:p w14:paraId="621B3DDD" w14:textId="77777777" w:rsidR="009E442D" w:rsidRDefault="006B3B80" w:rsidP="009E442D">
      <w:pPr>
        <w:pStyle w:val="ListParagraph"/>
        <w:numPr>
          <w:ilvl w:val="1"/>
          <w:numId w:val="8"/>
        </w:numPr>
        <w:spacing w:after="0"/>
      </w:pPr>
      <w:r>
        <w:t>Event Report</w:t>
      </w:r>
    </w:p>
    <w:p w14:paraId="4A2130DC" w14:textId="77777777" w:rsidR="009E442D" w:rsidRDefault="009E442D" w:rsidP="009E442D">
      <w:pPr>
        <w:pStyle w:val="ListParagraph"/>
        <w:numPr>
          <w:ilvl w:val="1"/>
          <w:numId w:val="8"/>
        </w:numPr>
        <w:spacing w:after="0"/>
      </w:pPr>
      <w:r>
        <w:t>Event Action List</w:t>
      </w:r>
    </w:p>
    <w:p w14:paraId="765C3F23" w14:textId="77777777" w:rsidR="009E442D" w:rsidRDefault="009E442D" w:rsidP="009E442D">
      <w:pPr>
        <w:pStyle w:val="ListParagraph"/>
        <w:numPr>
          <w:ilvl w:val="2"/>
          <w:numId w:val="8"/>
        </w:numPr>
        <w:spacing w:after="0"/>
      </w:pPr>
      <w:r>
        <w:t>QoS Q assignment</w:t>
      </w:r>
    </w:p>
    <w:p w14:paraId="4BEF0C0A" w14:textId="77777777" w:rsidR="009E442D" w:rsidRDefault="009E442D" w:rsidP="009E442D">
      <w:pPr>
        <w:pStyle w:val="ListParagraph"/>
        <w:numPr>
          <w:ilvl w:val="2"/>
          <w:numId w:val="8"/>
        </w:numPr>
        <w:spacing w:after="0"/>
      </w:pPr>
      <w:proofErr w:type="spellStart"/>
      <w:r>
        <w:t>Nexthop</w:t>
      </w:r>
      <w:proofErr w:type="spellEnd"/>
    </w:p>
    <w:p w14:paraId="2CADABE2" w14:textId="77777777" w:rsidR="009E442D" w:rsidRDefault="009E442D" w:rsidP="006B3B80">
      <w:pPr>
        <w:pStyle w:val="ListParagraph"/>
        <w:numPr>
          <w:ilvl w:val="2"/>
          <w:numId w:val="8"/>
        </w:numPr>
        <w:spacing w:after="0"/>
      </w:pPr>
      <w:r>
        <w:t>Report</w:t>
      </w:r>
    </w:p>
    <w:p w14:paraId="1DA7C52F" w14:textId="77777777" w:rsidR="00587943" w:rsidRDefault="00587943" w:rsidP="00587943">
      <w:pPr>
        <w:spacing w:after="0"/>
      </w:pPr>
    </w:p>
    <w:p w14:paraId="48446BDF" w14:textId="77777777" w:rsidR="009E442D" w:rsidRDefault="009E442D" w:rsidP="009E442D">
      <w:pPr>
        <w:pStyle w:val="ListParagraph"/>
        <w:numPr>
          <w:ilvl w:val="0"/>
          <w:numId w:val="8"/>
        </w:numPr>
        <w:spacing w:after="0"/>
      </w:pPr>
      <w:r>
        <w:t xml:space="preserve">Data Report </w:t>
      </w:r>
      <w:r w:rsidR="0068019E">
        <w:t>object</w:t>
      </w:r>
    </w:p>
    <w:p w14:paraId="03EB3503" w14:textId="77777777" w:rsidR="009E442D" w:rsidRDefault="009E442D" w:rsidP="009E442D">
      <w:pPr>
        <w:pStyle w:val="ListParagraph"/>
        <w:numPr>
          <w:ilvl w:val="1"/>
          <w:numId w:val="8"/>
        </w:numPr>
        <w:spacing w:after="0"/>
      </w:pPr>
      <w:r>
        <w:t>Report Type</w:t>
      </w:r>
    </w:p>
    <w:p w14:paraId="715D7640" w14:textId="77777777" w:rsidR="009E442D" w:rsidRDefault="009E442D" w:rsidP="009E442D">
      <w:pPr>
        <w:pStyle w:val="ListParagraph"/>
        <w:numPr>
          <w:ilvl w:val="2"/>
          <w:numId w:val="8"/>
        </w:numPr>
        <w:spacing w:after="0"/>
      </w:pPr>
      <w:r>
        <w:t>SFLOW</w:t>
      </w:r>
    </w:p>
    <w:p w14:paraId="298E5E00" w14:textId="77777777" w:rsidR="009E442D" w:rsidRDefault="009E442D" w:rsidP="009E442D">
      <w:pPr>
        <w:pStyle w:val="ListParagraph"/>
        <w:numPr>
          <w:ilvl w:val="2"/>
          <w:numId w:val="8"/>
        </w:numPr>
        <w:spacing w:after="0"/>
      </w:pPr>
      <w:r>
        <w:t>IPFIX</w:t>
      </w:r>
    </w:p>
    <w:p w14:paraId="55B8FD71" w14:textId="77777777" w:rsidR="009E442D" w:rsidRDefault="009E442D" w:rsidP="009E442D">
      <w:pPr>
        <w:pStyle w:val="ListParagraph"/>
        <w:numPr>
          <w:ilvl w:val="2"/>
          <w:numId w:val="8"/>
        </w:numPr>
        <w:spacing w:after="0"/>
      </w:pPr>
      <w:proofErr w:type="spellStart"/>
      <w:r>
        <w:t>ProtoBuf</w:t>
      </w:r>
      <w:proofErr w:type="spellEnd"/>
    </w:p>
    <w:p w14:paraId="34DFB0EB" w14:textId="77777777" w:rsidR="009E442D" w:rsidRDefault="009E442D" w:rsidP="009E442D">
      <w:pPr>
        <w:pStyle w:val="ListParagraph"/>
        <w:numPr>
          <w:ilvl w:val="2"/>
          <w:numId w:val="8"/>
        </w:numPr>
        <w:spacing w:after="0"/>
      </w:pPr>
      <w:r>
        <w:t>TRHIFT</w:t>
      </w:r>
    </w:p>
    <w:p w14:paraId="0492EB2F" w14:textId="77777777" w:rsidR="009E442D" w:rsidRDefault="009E442D" w:rsidP="009E442D">
      <w:pPr>
        <w:pStyle w:val="ListParagraph"/>
        <w:numPr>
          <w:ilvl w:val="2"/>
          <w:numId w:val="8"/>
        </w:numPr>
        <w:spacing w:after="0"/>
      </w:pPr>
      <w:r>
        <w:t>INT</w:t>
      </w:r>
    </w:p>
    <w:p w14:paraId="13552C50" w14:textId="77777777" w:rsidR="009E442D" w:rsidRDefault="009E442D" w:rsidP="009E442D">
      <w:pPr>
        <w:pStyle w:val="ListParagraph"/>
        <w:numPr>
          <w:ilvl w:val="2"/>
          <w:numId w:val="8"/>
        </w:numPr>
        <w:spacing w:after="0"/>
      </w:pPr>
      <w:r>
        <w:t>HISTOGRAM</w:t>
      </w:r>
    </w:p>
    <w:p w14:paraId="4591C26B" w14:textId="77777777" w:rsidR="009E442D" w:rsidRDefault="009E442D" w:rsidP="009E442D">
      <w:pPr>
        <w:pStyle w:val="ListParagraph"/>
        <w:numPr>
          <w:ilvl w:val="2"/>
          <w:numId w:val="8"/>
        </w:numPr>
        <w:spacing w:after="0"/>
      </w:pPr>
      <w:proofErr w:type="spellStart"/>
      <w:r>
        <w:t>VendorEXTN</w:t>
      </w:r>
      <w:proofErr w:type="spellEnd"/>
    </w:p>
    <w:p w14:paraId="03DC560C" w14:textId="77777777" w:rsidR="008C1982" w:rsidRDefault="008C1982" w:rsidP="008C1982">
      <w:pPr>
        <w:pStyle w:val="ListParagraph"/>
        <w:numPr>
          <w:ilvl w:val="1"/>
          <w:numId w:val="8"/>
        </w:numPr>
        <w:spacing w:after="0"/>
      </w:pPr>
      <w:r>
        <w:t>Histogram number of bins</w:t>
      </w:r>
    </w:p>
    <w:p w14:paraId="36DDAF4D" w14:textId="77777777" w:rsidR="008C1982" w:rsidRDefault="008C1982" w:rsidP="008C1982">
      <w:pPr>
        <w:pStyle w:val="ListParagraph"/>
        <w:numPr>
          <w:ilvl w:val="1"/>
          <w:numId w:val="8"/>
        </w:numPr>
        <w:spacing w:after="0"/>
      </w:pPr>
      <w:r>
        <w:t>Histogram bin boundary</w:t>
      </w:r>
    </w:p>
    <w:p w14:paraId="719AE580" w14:textId="77777777" w:rsidR="009E442D" w:rsidRDefault="009E442D" w:rsidP="009E442D">
      <w:pPr>
        <w:pStyle w:val="ListParagraph"/>
        <w:ind w:left="2160"/>
      </w:pPr>
    </w:p>
    <w:p w14:paraId="5E63591B" w14:textId="77777777" w:rsidR="009E442D" w:rsidRDefault="009E442D" w:rsidP="009E442D">
      <w:pPr>
        <w:pStyle w:val="ListParagraph"/>
        <w:numPr>
          <w:ilvl w:val="0"/>
          <w:numId w:val="8"/>
        </w:numPr>
        <w:spacing w:after="0"/>
      </w:pPr>
      <w:r>
        <w:t xml:space="preserve">Threshold </w:t>
      </w:r>
      <w:r w:rsidR="0068019E">
        <w:t>object</w:t>
      </w:r>
    </w:p>
    <w:p w14:paraId="245E5985" w14:textId="77777777" w:rsidR="009E442D" w:rsidRDefault="009E442D" w:rsidP="009E442D">
      <w:pPr>
        <w:pStyle w:val="ListParagraph"/>
        <w:numPr>
          <w:ilvl w:val="1"/>
          <w:numId w:val="8"/>
        </w:numPr>
        <w:spacing w:after="0"/>
      </w:pPr>
      <w:r>
        <w:t>High water mark</w:t>
      </w:r>
    </w:p>
    <w:p w14:paraId="529D0EB2" w14:textId="77777777" w:rsidR="009E442D" w:rsidRDefault="009E442D" w:rsidP="009E442D">
      <w:pPr>
        <w:pStyle w:val="ListParagraph"/>
        <w:numPr>
          <w:ilvl w:val="1"/>
          <w:numId w:val="8"/>
        </w:numPr>
        <w:spacing w:after="0"/>
      </w:pPr>
      <w:r>
        <w:t>Low water mark</w:t>
      </w:r>
    </w:p>
    <w:p w14:paraId="6E499229" w14:textId="77777777" w:rsidR="009E442D" w:rsidRDefault="009E442D" w:rsidP="009E442D">
      <w:pPr>
        <w:pStyle w:val="ListParagraph"/>
        <w:numPr>
          <w:ilvl w:val="1"/>
          <w:numId w:val="8"/>
        </w:numPr>
        <w:spacing w:after="0"/>
      </w:pPr>
      <w:r>
        <w:t>Latency</w:t>
      </w:r>
    </w:p>
    <w:p w14:paraId="17792463" w14:textId="77777777" w:rsidR="009E442D" w:rsidRDefault="009E442D" w:rsidP="009E442D">
      <w:pPr>
        <w:pStyle w:val="ListParagraph"/>
        <w:numPr>
          <w:ilvl w:val="1"/>
          <w:numId w:val="8"/>
        </w:numPr>
        <w:spacing w:after="0"/>
      </w:pPr>
      <w:r>
        <w:t>Rate</w:t>
      </w:r>
    </w:p>
    <w:p w14:paraId="1D759640" w14:textId="77777777" w:rsidR="009E442D" w:rsidRDefault="009E442D" w:rsidP="009E442D">
      <w:pPr>
        <w:pStyle w:val="ListParagraph"/>
        <w:numPr>
          <w:ilvl w:val="1"/>
          <w:numId w:val="8"/>
        </w:numPr>
        <w:spacing w:after="0"/>
      </w:pPr>
      <w:r>
        <w:t>Absolute Value</w:t>
      </w:r>
    </w:p>
    <w:p w14:paraId="4311D623" w14:textId="77777777" w:rsidR="009E442D" w:rsidRDefault="009E442D" w:rsidP="009E442D"/>
    <w:p w14:paraId="1E50E218" w14:textId="77777777" w:rsidR="009E442D" w:rsidRDefault="009E442D" w:rsidP="009E442D">
      <w:pPr>
        <w:pStyle w:val="ListParagraph"/>
        <w:numPr>
          <w:ilvl w:val="0"/>
          <w:numId w:val="8"/>
        </w:numPr>
        <w:spacing w:after="0"/>
      </w:pPr>
      <w:r>
        <w:t xml:space="preserve">Transport </w:t>
      </w:r>
      <w:r w:rsidR="0068019E">
        <w:t>object</w:t>
      </w:r>
    </w:p>
    <w:p w14:paraId="1FFE8358" w14:textId="77777777" w:rsidR="00A52126" w:rsidRDefault="00A52126" w:rsidP="00A52126">
      <w:pPr>
        <w:pStyle w:val="ListParagraph"/>
        <w:numPr>
          <w:ilvl w:val="1"/>
          <w:numId w:val="8"/>
        </w:numPr>
        <w:spacing w:after="0"/>
      </w:pPr>
      <w:r>
        <w:t>Transport Type</w:t>
      </w:r>
    </w:p>
    <w:p w14:paraId="02018B88" w14:textId="77777777" w:rsidR="00A52126" w:rsidRDefault="00A52126" w:rsidP="00A52126">
      <w:pPr>
        <w:pStyle w:val="ListParagraph"/>
        <w:numPr>
          <w:ilvl w:val="2"/>
          <w:numId w:val="8"/>
        </w:numPr>
        <w:spacing w:after="0"/>
      </w:pPr>
      <w:r>
        <w:t>TCP</w:t>
      </w:r>
    </w:p>
    <w:p w14:paraId="10529B9A" w14:textId="77777777" w:rsidR="00A52126" w:rsidRDefault="00A52126" w:rsidP="00A52126">
      <w:pPr>
        <w:pStyle w:val="ListParagraph"/>
        <w:numPr>
          <w:ilvl w:val="2"/>
          <w:numId w:val="8"/>
        </w:numPr>
        <w:spacing w:after="0"/>
      </w:pPr>
      <w:r>
        <w:t>UDP</w:t>
      </w:r>
    </w:p>
    <w:p w14:paraId="4C282974" w14:textId="77777777" w:rsidR="00A52126" w:rsidRDefault="00A52126" w:rsidP="00A52126">
      <w:pPr>
        <w:pStyle w:val="ListParagraph"/>
        <w:numPr>
          <w:ilvl w:val="2"/>
          <w:numId w:val="8"/>
        </w:numPr>
        <w:spacing w:after="0"/>
      </w:pPr>
      <w:r>
        <w:t>INT</w:t>
      </w:r>
    </w:p>
    <w:p w14:paraId="3BCB3510" w14:textId="77777777" w:rsidR="00A52126" w:rsidRDefault="00A52126" w:rsidP="00A52126">
      <w:pPr>
        <w:pStyle w:val="ListParagraph"/>
        <w:numPr>
          <w:ilvl w:val="2"/>
          <w:numId w:val="8"/>
        </w:numPr>
        <w:spacing w:after="0"/>
      </w:pPr>
      <w:proofErr w:type="spellStart"/>
      <w:r>
        <w:t>gRPC</w:t>
      </w:r>
      <w:proofErr w:type="spellEnd"/>
    </w:p>
    <w:p w14:paraId="7DBF6C31" w14:textId="77777777" w:rsidR="00A52126" w:rsidRDefault="00A52126" w:rsidP="009E442D">
      <w:pPr>
        <w:pStyle w:val="ListParagraph"/>
        <w:numPr>
          <w:ilvl w:val="1"/>
          <w:numId w:val="8"/>
        </w:numPr>
        <w:spacing w:after="0"/>
      </w:pPr>
      <w:proofErr w:type="spellStart"/>
      <w:r>
        <w:t>Src</w:t>
      </w:r>
      <w:proofErr w:type="spellEnd"/>
      <w:r>
        <w:t xml:space="preserve">, </w:t>
      </w:r>
      <w:proofErr w:type="spellStart"/>
      <w:r>
        <w:t>dst</w:t>
      </w:r>
      <w:proofErr w:type="spellEnd"/>
      <w:r>
        <w:t xml:space="preserve"> port</w:t>
      </w:r>
    </w:p>
    <w:p w14:paraId="33A69BA6" w14:textId="77777777" w:rsidR="009E442D" w:rsidRDefault="009E442D" w:rsidP="009E442D">
      <w:pPr>
        <w:pStyle w:val="ListParagraph"/>
        <w:numPr>
          <w:ilvl w:val="1"/>
          <w:numId w:val="8"/>
        </w:numPr>
        <w:spacing w:after="0"/>
      </w:pPr>
      <w:r>
        <w:t>Transport Authentication</w:t>
      </w:r>
    </w:p>
    <w:p w14:paraId="19ADEEEC" w14:textId="77777777" w:rsidR="00A52126" w:rsidRDefault="00A52126" w:rsidP="00A52126">
      <w:pPr>
        <w:pStyle w:val="ListParagraph"/>
        <w:numPr>
          <w:ilvl w:val="2"/>
          <w:numId w:val="8"/>
        </w:numPr>
        <w:spacing w:after="0"/>
      </w:pPr>
      <w:r>
        <w:t>SSL</w:t>
      </w:r>
    </w:p>
    <w:p w14:paraId="40B38F61" w14:textId="77777777" w:rsidR="00A52126" w:rsidRDefault="00A52126" w:rsidP="00A52126">
      <w:pPr>
        <w:pStyle w:val="ListParagraph"/>
        <w:numPr>
          <w:ilvl w:val="2"/>
          <w:numId w:val="8"/>
        </w:numPr>
        <w:spacing w:after="0"/>
      </w:pPr>
      <w:r>
        <w:t>TLS</w:t>
      </w:r>
    </w:p>
    <w:p w14:paraId="43904631" w14:textId="77777777" w:rsidR="009E442D" w:rsidRDefault="009E442D" w:rsidP="009E442D"/>
    <w:p w14:paraId="10E1AA5C" w14:textId="77777777" w:rsidR="00996E9E" w:rsidRDefault="00996E9E" w:rsidP="00996E9E">
      <w:pPr>
        <w:pStyle w:val="Heading2"/>
        <w:numPr>
          <w:ilvl w:val="1"/>
          <w:numId w:val="3"/>
        </w:numPr>
        <w:ind w:hanging="576"/>
      </w:pPr>
      <w:bookmarkStart w:id="21" w:name="_Toc528317636"/>
      <w:r>
        <w:t xml:space="preserve">TAM Object </w:t>
      </w:r>
      <w:r w:rsidR="0002149E">
        <w:t xml:space="preserve">and </w:t>
      </w:r>
      <w:r>
        <w:t>Bind Points</w:t>
      </w:r>
      <w:bookmarkEnd w:id="21"/>
    </w:p>
    <w:p w14:paraId="3C5135C2" w14:textId="77777777" w:rsidR="0002149E" w:rsidRDefault="0002149E" w:rsidP="00996E9E">
      <w:r>
        <w:t xml:space="preserve">Following picture shows the relationship between TAM objects. TAM telemetry object is TAM </w:t>
      </w:r>
      <w:proofErr w:type="spellStart"/>
      <w:r>
        <w:t>tel</w:t>
      </w:r>
      <w:proofErr w:type="spellEnd"/>
      <w:r>
        <w:t xml:space="preserve"> type and TAM collector objects where TAM </w:t>
      </w:r>
      <w:proofErr w:type="spellStart"/>
      <w:r>
        <w:t>tel</w:t>
      </w:r>
      <w:proofErr w:type="spellEnd"/>
      <w:r>
        <w:t xml:space="preserve"> type specifies the data objects of interest and TAM collector specifies the collector attributes.</w:t>
      </w:r>
    </w:p>
    <w:p w14:paraId="12881F02" w14:textId="77777777" w:rsidR="0002149E" w:rsidRDefault="0002149E" w:rsidP="00996E9E">
      <w:r>
        <w:t>Similarly TAM event object is a collection of TAM event threshold, TAM event action and TAM collector objects.</w:t>
      </w:r>
    </w:p>
    <w:p w14:paraId="0B1A46CD" w14:textId="77777777" w:rsidR="0002149E" w:rsidRDefault="0002149E" w:rsidP="00996E9E">
      <w:r>
        <w:t xml:space="preserve">As we can see in the picture these objects can be </w:t>
      </w:r>
      <w:r w:rsidR="006F0E10">
        <w:t xml:space="preserve">shared </w:t>
      </w:r>
      <w:r>
        <w:t xml:space="preserve">across multiple objects for </w:t>
      </w:r>
      <w:proofErr w:type="spellStart"/>
      <w:r>
        <w:t>eg</w:t>
      </w:r>
      <w:proofErr w:type="spellEnd"/>
      <w:r>
        <w:t xml:space="preserve"> TAM report object is shared across TAM event action and TAM </w:t>
      </w:r>
      <w:proofErr w:type="spellStart"/>
      <w:r>
        <w:t>tel</w:t>
      </w:r>
      <w:proofErr w:type="spellEnd"/>
      <w:r>
        <w:t xml:space="preserve"> type. Sharing of objects helps reduce the creation of new </w:t>
      </w:r>
      <w:proofErr w:type="spellStart"/>
      <w:r>
        <w:t>sai</w:t>
      </w:r>
      <w:proofErr w:type="spellEnd"/>
      <w:r>
        <w:t xml:space="preserve"> object types.</w:t>
      </w:r>
    </w:p>
    <w:p w14:paraId="0A1AED5C" w14:textId="77777777" w:rsidR="0002149E" w:rsidRDefault="0002149E" w:rsidP="00996E9E"/>
    <w:p w14:paraId="46108F74" w14:textId="77777777" w:rsidR="0002149E" w:rsidRDefault="0002149E" w:rsidP="00996E9E">
      <w:r w:rsidRPr="0002149E">
        <w:rPr>
          <w:noProof/>
          <w:lang w:val="en-US" w:eastAsia="en-US" w:bidi="ar-SA"/>
        </w:rPr>
        <w:lastRenderedPageBreak/>
        <w:drawing>
          <wp:inline distT="0" distB="0" distL="0" distR="0" wp14:anchorId="3136280F" wp14:editId="05AB98D3">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17495"/>
                    </a:xfrm>
                    <a:prstGeom prst="rect">
                      <a:avLst/>
                    </a:prstGeom>
                    <a:ln>
                      <a:solidFill>
                        <a:schemeClr val="tx1"/>
                      </a:solidFill>
                    </a:ln>
                  </pic:spPr>
                </pic:pic>
              </a:graphicData>
            </a:graphic>
          </wp:inline>
        </w:drawing>
      </w:r>
    </w:p>
    <w:p w14:paraId="045C355A"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14:paraId="607779DC" w14:textId="77777777" w:rsidR="0002149E" w:rsidRDefault="0002149E" w:rsidP="00996E9E"/>
    <w:p w14:paraId="628AE7A7" w14:textId="77777777" w:rsidR="00996E9E" w:rsidRDefault="00996E9E" w:rsidP="00996E9E">
      <w:r>
        <w:t>TAM telemetry and event objects are generic containers specifying what data to gather, what data encoding and wire protocol to use to send this data to a collector.</w:t>
      </w:r>
    </w:p>
    <w:p w14:paraId="05E5DFBE" w14:textId="77777777" w:rsidR="00996E9E" w:rsidRDefault="00996E9E" w:rsidP="00996E9E">
      <w:r>
        <w:t xml:space="preserve">Data is generated by data source in a switch. Once TAM object is specified it need to be </w:t>
      </w:r>
      <w:proofErr w:type="spellStart"/>
      <w:r>
        <w:t>bind’ed</w:t>
      </w:r>
      <w:proofErr w:type="spellEnd"/>
      <w:r>
        <w:t xml:space="preserve"> to the source of the data.</w:t>
      </w:r>
    </w:p>
    <w:p w14:paraId="5EC528FB" w14:textId="77777777" w:rsidR="00996E9E" w:rsidRDefault="00996E9E" w:rsidP="00996E9E">
      <w:r>
        <w:t xml:space="preserve">This binding </w:t>
      </w:r>
      <w:r w:rsidR="006F0E10">
        <w:t>could</w:t>
      </w:r>
      <w:r>
        <w:t xml:space="preserve"> be achieved using following two approaches</w:t>
      </w:r>
    </w:p>
    <w:p w14:paraId="4CC1FE6C" w14:textId="77777777" w:rsidR="00996E9E" w:rsidRPr="00996E9E" w:rsidRDefault="00996E9E" w:rsidP="00996E9E">
      <w:pPr>
        <w:pStyle w:val="ListParagraph"/>
        <w:numPr>
          <w:ilvl w:val="0"/>
          <w:numId w:val="10"/>
        </w:numPr>
      </w:pPr>
      <w:r>
        <w:t xml:space="preserve">Source binding – where TAM object is specified in the source </w:t>
      </w:r>
      <w:proofErr w:type="spellStart"/>
      <w:r>
        <w:t>attr</w:t>
      </w:r>
      <w:proofErr w:type="spellEnd"/>
      <w:r>
        <w:t xml:space="preserve">. This is very similar to how </w:t>
      </w:r>
      <w:r w:rsidRPr="00996E9E">
        <w:rPr>
          <w:rFonts w:asciiTheme="minorHAnsi" w:hAnsiTheme="minorHAnsi" w:cstheme="minorHAnsi"/>
        </w:rPr>
        <w:t xml:space="preserve">ACLs are </w:t>
      </w:r>
      <w:proofErr w:type="spellStart"/>
      <w:r w:rsidRPr="00996E9E">
        <w:rPr>
          <w:rFonts w:asciiTheme="minorHAnsi" w:hAnsiTheme="minorHAnsi" w:cstheme="minorHAnsi"/>
        </w:rPr>
        <w:t>bind’ed</w:t>
      </w:r>
      <w:proofErr w:type="spellEnd"/>
      <w:r w:rsidRPr="00996E9E">
        <w:rPr>
          <w:rFonts w:asciiTheme="minorHAnsi" w:hAnsiTheme="minorHAnsi" w:cstheme="minorHAnsi"/>
        </w:rPr>
        <w:t xml:space="preserve"> to a port</w:t>
      </w:r>
      <w:r>
        <w:rPr>
          <w:rFonts w:asciiTheme="minorHAnsi" w:hAnsiTheme="minorHAnsi" w:cstheme="minorHAnsi"/>
        </w:rPr>
        <w:t>. F</w:t>
      </w:r>
      <w:r w:rsidRPr="00996E9E">
        <w:rPr>
          <w:rFonts w:asciiTheme="minorHAnsi" w:hAnsiTheme="minorHAnsi" w:cstheme="minorHAnsi"/>
        </w:rPr>
        <w:t xml:space="preserve">or </w:t>
      </w:r>
      <w:proofErr w:type="spellStart"/>
      <w:r w:rsidRPr="00996E9E">
        <w:rPr>
          <w:rFonts w:asciiTheme="minorHAnsi" w:hAnsiTheme="minorHAnsi" w:cstheme="minorHAnsi"/>
        </w:rPr>
        <w:t>eg</w:t>
      </w:r>
      <w:proofErr w:type="spellEnd"/>
      <w:r w:rsidRPr="00996E9E">
        <w:rPr>
          <w:rFonts w:asciiTheme="minorHAnsi" w:hAnsiTheme="minorHAnsi" w:cstheme="minorHAnsi"/>
        </w:rPr>
        <w:t xml:space="preserve"> </w:t>
      </w:r>
      <w:r w:rsidRPr="00996E9E">
        <w:rPr>
          <w:rFonts w:asciiTheme="minorHAnsi" w:hAnsiTheme="minorHAnsi" w:cstheme="minorHAnsi"/>
          <w:lang w:val="en-US" w:bidi="ar-SA"/>
        </w:rPr>
        <w:t xml:space="preserve">SAI_PORT_ATTR_INGRESS_ACL in </w:t>
      </w:r>
      <w:proofErr w:type="spellStart"/>
      <w:r w:rsidRPr="00996E9E">
        <w:rPr>
          <w:rFonts w:asciiTheme="minorHAnsi" w:hAnsiTheme="minorHAnsi" w:cstheme="minorHAnsi"/>
          <w:lang w:val="en-US" w:bidi="ar-SA"/>
        </w:rPr>
        <w:t>sai_port_attr_t</w:t>
      </w:r>
      <w:proofErr w:type="spellEnd"/>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14:paraId="494A5BE3" w14:textId="77777777"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14:paraId="44B3E776" w14:textId="77777777" w:rsidR="0002149E" w:rsidRDefault="0002149E" w:rsidP="0002149E">
      <w:pPr>
        <w:ind w:left="360"/>
      </w:pPr>
      <w:r>
        <w:t xml:space="preserve">Approach 1 is </w:t>
      </w:r>
      <w:r w:rsidR="00AE3359">
        <w:t>preferred as a hint mechanism. This is similar to approach taken ACL table and groups</w:t>
      </w:r>
      <w:r>
        <w:t xml:space="preserve">. The top level TAM object is </w:t>
      </w:r>
      <w:proofErr w:type="spellStart"/>
      <w:r>
        <w:t>bind’ed</w:t>
      </w:r>
      <w:proofErr w:type="spellEnd"/>
      <w:r>
        <w:t xml:space="preserve"> to the source. This means that that TAM driver need to walk all the TAM objects underneath and invoke the corresponding APIs. For </w:t>
      </w:r>
      <w:proofErr w:type="spellStart"/>
      <w:r>
        <w:t>eg</w:t>
      </w:r>
      <w:proofErr w:type="spellEnd"/>
      <w:r>
        <w:t>. TAM object may be pointed to by both TAM_EVENT and TAM_TELEMETRY object. Driver will parse both the objects and configure the switch for events and also telemetry streaming.</w:t>
      </w:r>
    </w:p>
    <w:p w14:paraId="44C36518" w14:textId="77777777" w:rsidR="0002149E" w:rsidRDefault="0002149E" w:rsidP="0002149E">
      <w:pPr>
        <w:ind w:left="360"/>
      </w:pPr>
      <w:r>
        <w:t>If SAI TAM driver detects an unsupported event or telemetry data type in the TAM object, it must return error indicating the failure of configuration of individual TAM type.</w:t>
      </w:r>
    </w:p>
    <w:p w14:paraId="170A31A6" w14:textId="77777777" w:rsidR="0002149E" w:rsidRDefault="0002149E" w:rsidP="0002149E">
      <w:pPr>
        <w:keepNext/>
        <w:ind w:left="360"/>
      </w:pPr>
      <w:r w:rsidRPr="0002149E">
        <w:rPr>
          <w:noProof/>
          <w:lang w:val="en-US" w:eastAsia="en-US" w:bidi="ar-SA"/>
        </w:rPr>
        <w:lastRenderedPageBreak/>
        <w:drawing>
          <wp:inline distT="0" distB="0" distL="0" distR="0" wp14:anchorId="2312942C" wp14:editId="1ACB1455">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05785"/>
                    </a:xfrm>
                    <a:prstGeom prst="rect">
                      <a:avLst/>
                    </a:prstGeom>
                  </pic:spPr>
                </pic:pic>
              </a:graphicData>
            </a:graphic>
          </wp:inline>
        </w:drawing>
      </w:r>
    </w:p>
    <w:p w14:paraId="7D1F5E4E"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14:paraId="3771CE99" w14:textId="77777777" w:rsidR="0002149E" w:rsidRPr="00996E9E" w:rsidRDefault="0002149E" w:rsidP="0002149E">
      <w:pPr>
        <w:ind w:left="360"/>
      </w:pPr>
      <w:r>
        <w:t xml:space="preserve"> </w:t>
      </w:r>
    </w:p>
    <w:p w14:paraId="240F8B97" w14:textId="77777777" w:rsidR="00294FA0" w:rsidRPr="00294FA0" w:rsidRDefault="00294FA0" w:rsidP="00294FA0"/>
    <w:p w14:paraId="036AE8B1" w14:textId="77777777" w:rsidR="00C9004B" w:rsidRDefault="00C9004B">
      <w:pPr>
        <w:pStyle w:val="Heading1"/>
        <w:numPr>
          <w:ilvl w:val="0"/>
          <w:numId w:val="3"/>
        </w:numPr>
        <w:ind w:hanging="432"/>
      </w:pPr>
      <w:bookmarkStart w:id="22" w:name="_44sinio" w:colFirst="0" w:colLast="0"/>
      <w:bookmarkStart w:id="23" w:name="_2jxsxqh" w:colFirst="0" w:colLast="0"/>
      <w:bookmarkStart w:id="24" w:name="_z337ya" w:colFirst="0" w:colLast="0"/>
      <w:bookmarkStart w:id="25" w:name="_3j2qqm3" w:colFirst="0" w:colLast="0"/>
      <w:bookmarkStart w:id="26" w:name="_Toc528317637"/>
      <w:bookmarkEnd w:id="22"/>
      <w:bookmarkEnd w:id="23"/>
      <w:bookmarkEnd w:id="24"/>
      <w:bookmarkEnd w:id="25"/>
      <w:r>
        <w:t>Serialization and De-serialization</w:t>
      </w:r>
      <w:bookmarkEnd w:id="26"/>
    </w:p>
    <w:p w14:paraId="376D70B2" w14:textId="77777777" w:rsidR="00C9004B" w:rsidRDefault="00C9004B" w:rsidP="00C9004B">
      <w:r>
        <w:t xml:space="preserve">TAM 2.0 proposes google protocol buffers as the binary format for data encoding. This means that either the SAI driver or the switch itself MUST be able to serialize the data frames as proto frames. Similarly collector or NOS MUST be able to de-serialize the proto frames and consume the data. </w:t>
      </w:r>
    </w:p>
    <w:p w14:paraId="7C891E73" w14:textId="77777777" w:rsidR="00C9004B" w:rsidRDefault="00C9004B" w:rsidP="00C9004B">
      <w:r>
        <w:t xml:space="preserve">Serialization is a mechanism of converting the state of a data object into a byte stream. De-serialization is the reverse process of converting the byte stream into data object. Serialization creates byte streams which are platform independent. This means that byte stream generated on one platform can be seamlessly consumed by any other platform e.g. SAI driver produces a byte stream using autogenerated c code. This byte stream can be consumed by autogenerated JAVA code on an external collector. </w:t>
      </w:r>
    </w:p>
    <w:p w14:paraId="33620E0D" w14:textId="77777777" w:rsidR="00C9004B" w:rsidRDefault="00C9004B" w:rsidP="00C9004B">
      <w:r>
        <w:t xml:space="preserve">Serialization and de-serialization is done by the auto generated code by the proto compiler. </w:t>
      </w:r>
      <w:proofErr w:type="spellStart"/>
      <w:r>
        <w:t>Protoc</w:t>
      </w:r>
      <w:proofErr w:type="spellEnd"/>
      <w:r>
        <w:t xml:space="preserve"> is the </w:t>
      </w:r>
      <w:proofErr w:type="spellStart"/>
      <w:r>
        <w:t>opensource</w:t>
      </w:r>
      <w:proofErr w:type="spellEnd"/>
      <w:r>
        <w:t xml:space="preserve"> compiler for generating the serialization and de-serialization code. Advantage of doing this is that NOS doesn’t have to write parser of customer encoding functions. NOS uses autogenerated code to de-serialize and consume the data. This reduced the churn of adding new parser code  on NOS side considerably.</w:t>
      </w:r>
    </w:p>
    <w:p w14:paraId="53C1CE55" w14:textId="77777777" w:rsidR="00C9004B" w:rsidRDefault="00C9004B" w:rsidP="00C9004B"/>
    <w:p w14:paraId="4D1562E7" w14:textId="77777777" w:rsidR="00C9004B" w:rsidRDefault="00C9004B" w:rsidP="00C9004B">
      <w:pPr>
        <w:pStyle w:val="NormalWeb"/>
        <w:ind w:left="2880"/>
        <w:rPr>
          <w:lang w:val="en-IN" w:eastAsia="en-IN" w:bidi="te-IN"/>
        </w:rPr>
      </w:pPr>
    </w:p>
    <w:p w14:paraId="48801175" w14:textId="77777777" w:rsidR="00C9004B" w:rsidRDefault="00C9004B" w:rsidP="00C9004B">
      <w:pPr>
        <w:pStyle w:val="NormalWeb"/>
        <w:ind w:left="2160"/>
        <w:rPr>
          <w:lang w:val="en-IN" w:eastAsia="en-IN" w:bidi="te-IN"/>
        </w:rPr>
      </w:pPr>
      <w:r w:rsidRPr="00B760BB">
        <w:rPr>
          <w:noProof/>
        </w:rPr>
        <w:lastRenderedPageBreak/>
        <w:drawing>
          <wp:inline distT="0" distB="0" distL="0" distR="0" wp14:anchorId="7BD7CB21" wp14:editId="2098B16B">
            <wp:extent cx="1718550" cy="2903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25530" cy="2915649"/>
                    </a:xfrm>
                    <a:prstGeom prst="rect">
                      <a:avLst/>
                    </a:prstGeom>
                  </pic:spPr>
                </pic:pic>
              </a:graphicData>
            </a:graphic>
          </wp:inline>
        </w:drawing>
      </w:r>
    </w:p>
    <w:p w14:paraId="742A91AA" w14:textId="77777777" w:rsidR="00C9004B" w:rsidRDefault="00C9004B" w:rsidP="00C9004B">
      <w:pPr>
        <w:spacing w:after="0"/>
      </w:pPr>
      <w:r>
        <w:t>This also means that SAI driver has to do work once for both external collector as well as local host.</w:t>
      </w:r>
    </w:p>
    <w:p w14:paraId="202310A2" w14:textId="77777777" w:rsidR="00C9004B" w:rsidRPr="00B760B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Here is a pointer to developers guide for protocol buffers.</w:t>
      </w:r>
    </w:p>
    <w:p w14:paraId="7C41E3A6" w14:textId="77777777" w:rsidR="00C9004B" w:rsidRDefault="00E13A60" w:rsidP="00C9004B">
      <w:pPr>
        <w:pStyle w:val="NormalWeb"/>
        <w:spacing w:before="0" w:beforeAutospacing="0"/>
        <w:rPr>
          <w:rFonts w:asciiTheme="minorHAnsi" w:hAnsiTheme="minorHAnsi" w:cstheme="minorHAnsi"/>
          <w:sz w:val="18"/>
          <w:szCs w:val="18"/>
          <w:lang w:val="en-IN" w:eastAsia="en-IN" w:bidi="te-IN"/>
        </w:rPr>
      </w:pPr>
      <w:hyperlink r:id="rId25" w:history="1">
        <w:r w:rsidR="00C9004B" w:rsidRPr="00615560">
          <w:rPr>
            <w:rStyle w:val="Hyperlink"/>
            <w:rFonts w:asciiTheme="minorHAnsi" w:hAnsiTheme="minorHAnsi" w:cstheme="minorHAnsi"/>
            <w:sz w:val="18"/>
            <w:szCs w:val="18"/>
            <w:lang w:val="en-IN" w:eastAsia="en-IN" w:bidi="te-IN"/>
          </w:rPr>
          <w:t>https://developers.google.com/protocol-buffers/docs/proto</w:t>
        </w:r>
      </w:hyperlink>
    </w:p>
    <w:p w14:paraId="06C75E7B" w14:textId="77777777" w:rsidR="00C9004B" w:rsidRPr="00B760BB" w:rsidRDefault="00C9004B" w:rsidP="00C9004B">
      <w:pPr>
        <w:pStyle w:val="NormalWeb"/>
        <w:spacing w:before="0" w:beforeAutospacing="0" w:after="0" w:afterAutospacing="0"/>
        <w:rPr>
          <w:rFonts w:asciiTheme="minorHAnsi" w:hAnsiTheme="minorHAnsi" w:cstheme="minorHAnsi"/>
          <w:i/>
          <w:sz w:val="18"/>
          <w:szCs w:val="18"/>
          <w:lang w:val="en-IN" w:eastAsia="en-IN" w:bidi="te-IN"/>
        </w:rPr>
      </w:pPr>
      <w:r w:rsidRPr="00B760BB">
        <w:rPr>
          <w:rFonts w:asciiTheme="minorHAnsi" w:hAnsiTheme="minorHAnsi" w:cstheme="minorHAnsi"/>
          <w:i/>
          <w:sz w:val="18"/>
          <w:szCs w:val="18"/>
          <w:lang w:val="en-IN" w:eastAsia="en-IN" w:bidi="te-IN"/>
        </w:rPr>
        <w:t>Example compilation and invocation</w:t>
      </w:r>
    </w:p>
    <w:p w14:paraId="29803BDF"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1:</w:t>
      </w:r>
      <w:r>
        <w:rPr>
          <w:rFonts w:asciiTheme="minorHAnsi" w:hAnsiTheme="minorHAnsi" w:cstheme="minorHAnsi"/>
          <w:sz w:val="18"/>
          <w:szCs w:val="18"/>
          <w:lang w:val="en-IN" w:eastAsia="en-IN" w:bidi="te-IN"/>
        </w:rPr>
        <w:t xml:space="preserve"> Define the .proto file</w:t>
      </w:r>
    </w:p>
    <w:p w14:paraId="3785B3C7"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1F4EA400"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2:</w:t>
      </w:r>
      <w:r>
        <w:rPr>
          <w:rFonts w:asciiTheme="minorHAnsi" w:hAnsiTheme="minorHAnsi" w:cstheme="minorHAnsi"/>
          <w:sz w:val="18"/>
          <w:szCs w:val="18"/>
          <w:lang w:val="en-IN" w:eastAsia="en-IN" w:bidi="te-IN"/>
        </w:rPr>
        <w:t xml:space="preserve"> Generate the language code using </w:t>
      </w:r>
      <w:proofErr w:type="spellStart"/>
      <w:r>
        <w:rPr>
          <w:rFonts w:asciiTheme="minorHAnsi" w:hAnsiTheme="minorHAnsi" w:cstheme="minorHAnsi"/>
          <w:sz w:val="18"/>
          <w:szCs w:val="18"/>
          <w:lang w:val="en-IN" w:eastAsia="en-IN" w:bidi="te-IN"/>
        </w:rPr>
        <w:t>protoc</w:t>
      </w:r>
      <w:proofErr w:type="spellEnd"/>
      <w:r>
        <w:rPr>
          <w:rFonts w:asciiTheme="minorHAnsi" w:hAnsiTheme="minorHAnsi" w:cstheme="minorHAnsi"/>
          <w:sz w:val="18"/>
          <w:szCs w:val="18"/>
          <w:lang w:val="en-IN" w:eastAsia="en-IN" w:bidi="te-IN"/>
        </w:rPr>
        <w:t xml:space="preserve"> compiler</w:t>
      </w:r>
    </w:p>
    <w:p w14:paraId="26F64B26"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51ADBEA8"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3:</w:t>
      </w:r>
      <w:r>
        <w:rPr>
          <w:rFonts w:asciiTheme="minorHAnsi" w:hAnsiTheme="minorHAnsi" w:cstheme="minorHAnsi"/>
          <w:sz w:val="18"/>
          <w:szCs w:val="18"/>
          <w:lang w:val="en-IN" w:eastAsia="en-IN" w:bidi="te-IN"/>
        </w:rPr>
        <w:t xml:space="preserve"> Include the autogenerated code for both serialization and de-serialization</w:t>
      </w:r>
    </w:p>
    <w:p w14:paraId="1178024F"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43FD4AEB"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4:</w:t>
      </w:r>
      <w:r>
        <w:rPr>
          <w:rFonts w:asciiTheme="minorHAnsi" w:hAnsiTheme="minorHAnsi" w:cstheme="minorHAnsi"/>
          <w:sz w:val="18"/>
          <w:szCs w:val="18"/>
          <w:lang w:val="en-IN" w:eastAsia="en-IN" w:bidi="te-IN"/>
        </w:rPr>
        <w:t xml:space="preserve"> Invoke the generated API. Output will be a buffer with serialization or de-serialized data.</w:t>
      </w:r>
    </w:p>
    <w:p w14:paraId="672FF861" w14:textId="77777777" w:rsidR="00C9004B" w:rsidRP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3658875E" w14:textId="77777777" w:rsidR="00FE05B3" w:rsidRDefault="00FE05B3">
      <w:pPr>
        <w:pStyle w:val="Heading1"/>
        <w:numPr>
          <w:ilvl w:val="0"/>
          <w:numId w:val="3"/>
        </w:numPr>
        <w:ind w:hanging="432"/>
      </w:pPr>
      <w:bookmarkStart w:id="27" w:name="_Toc528317638"/>
      <w:r>
        <w:t>Creating a New Data Attribute</w:t>
      </w:r>
      <w:r w:rsidR="00AE3359">
        <w:t xml:space="preserve"> in Future</w:t>
      </w:r>
      <w:bookmarkEnd w:id="27"/>
    </w:p>
    <w:p w14:paraId="7D4DEAB9" w14:textId="77777777" w:rsidR="00596E47" w:rsidRDefault="00596E47" w:rsidP="00596E47">
      <w:r>
        <w:t>Creating new data attributes is really simple in this framework</w:t>
      </w:r>
    </w:p>
    <w:p w14:paraId="3132C9A6" w14:textId="77777777" w:rsidR="00596E47" w:rsidRDefault="00596E47" w:rsidP="00596E47">
      <w:r>
        <w:t xml:space="preserve">For </w:t>
      </w:r>
      <w:proofErr w:type="spellStart"/>
      <w:r>
        <w:t>eg</w:t>
      </w:r>
      <w:proofErr w:type="spellEnd"/>
      <w:r>
        <w:t>. A new data attribute FOO_STATS need to introduced. Note that FOO_STATS is the qualifier for the group of stat like PORT_STATS.</w:t>
      </w:r>
    </w:p>
    <w:p w14:paraId="046EA453" w14:textId="77777777"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14:paraId="23A2AE6A"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w:t>
      </w:r>
      <w:proofErr w:type="spellStart"/>
      <w:r>
        <w:rPr>
          <w:rFonts w:asciiTheme="minorHAnsi" w:hAnsiTheme="minorHAnsi"/>
          <w:sz w:val="18"/>
          <w:szCs w:val="18"/>
          <w:lang w:val="en-IN" w:eastAsia="en-IN" w:bidi="te-IN"/>
        </w:rPr>
        <w:t>enum</w:t>
      </w:r>
      <w:proofErr w:type="spellEnd"/>
      <w:r>
        <w:rPr>
          <w:rFonts w:asciiTheme="minorHAnsi" w:hAnsiTheme="minorHAnsi"/>
          <w:sz w:val="18"/>
          <w:szCs w:val="18"/>
          <w:lang w:val="en-IN" w:eastAsia="en-IN" w:bidi="te-IN"/>
        </w:rPr>
        <w:t xml:space="preserve"> type in </w:t>
      </w:r>
      <w:r w:rsidRPr="00596E47">
        <w:rPr>
          <w:rFonts w:asciiTheme="minorHAnsi" w:hAnsiTheme="minorHAnsi" w:cs="Menlo"/>
          <w:sz w:val="18"/>
          <w:szCs w:val="18"/>
        </w:rPr>
        <w:t>“</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14:paraId="3309DD1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1C72B6B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14:paraId="77D910C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5D6685C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14:paraId="41260B9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14:paraId="6B9673F8"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14:paraId="05EBD71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3A6AF9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14:paraId="6CAC37AF" w14:textId="77777777"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14:paraId="25E11502"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6EFBEE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14:paraId="767A6659"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50B54F6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14:paraId="56B411F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5522DC25"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14:paraId="35644AF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14:paraId="639D93B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2F37C79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14:paraId="09F0C0F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14:paraId="7427F77B"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xml:space="preserve">} </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14:paraId="3C4E2085" w14:textId="77777777" w:rsidR="00596E47" w:rsidRDefault="00596E47" w:rsidP="00596E47">
      <w:pPr>
        <w:pStyle w:val="NormalWeb"/>
        <w:spacing w:before="0" w:beforeAutospacing="0" w:after="0" w:afterAutospacing="0"/>
        <w:rPr>
          <w:rFonts w:asciiTheme="minorHAnsi" w:hAnsiTheme="minorHAnsi" w:cs="Menlo"/>
          <w:sz w:val="18"/>
          <w:szCs w:val="18"/>
        </w:rPr>
      </w:pPr>
    </w:p>
    <w:p w14:paraId="1C426B74"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 xml:space="preserve">Step 2: Add corresponding data set in the </w:t>
      </w:r>
      <w:proofErr w:type="spellStart"/>
      <w:r>
        <w:rPr>
          <w:rFonts w:asciiTheme="minorHAnsi" w:hAnsiTheme="minorHAnsi" w:cs="Menlo"/>
          <w:sz w:val="18"/>
          <w:szCs w:val="18"/>
        </w:rPr>
        <w:t>protobuf</w:t>
      </w:r>
      <w:proofErr w:type="spellEnd"/>
      <w:r>
        <w:rPr>
          <w:rFonts w:asciiTheme="minorHAnsi" w:hAnsiTheme="minorHAnsi" w:cs="Menlo"/>
          <w:sz w:val="18"/>
          <w:szCs w:val="18"/>
        </w:rPr>
        <w:t xml:space="preserve"> file of the data set</w:t>
      </w:r>
    </w:p>
    <w:p w14:paraId="3B21128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 xml:space="preserve">message </w:t>
      </w:r>
      <w:proofErr w:type="spellStart"/>
      <w:r w:rsidRPr="00596E47">
        <w:rPr>
          <w:rFonts w:asciiTheme="minorHAnsi" w:hAnsiTheme="minorHAnsi" w:cs="Menlo"/>
          <w:szCs w:val="18"/>
          <w:lang w:val="en-US" w:bidi="ar-SA"/>
        </w:rPr>
        <w:t>InterfaceInfos</w:t>
      </w:r>
      <w:proofErr w:type="spellEnd"/>
      <w:r w:rsidRPr="00596E47">
        <w:rPr>
          <w:rFonts w:asciiTheme="minorHAnsi" w:hAnsiTheme="minorHAnsi" w:cs="Menlo"/>
          <w:szCs w:val="18"/>
          <w:lang w:val="en-US" w:bidi="ar-SA"/>
        </w:rPr>
        <w:t xml:space="preserve"> {</w:t>
      </w:r>
    </w:p>
    <w:p w14:paraId="7ED00F7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string </w:t>
      </w:r>
      <w:proofErr w:type="spellStart"/>
      <w:r w:rsidRPr="00596E47">
        <w:rPr>
          <w:rFonts w:asciiTheme="minorHAnsi" w:hAnsiTheme="minorHAnsi" w:cs="Menlo"/>
          <w:szCs w:val="18"/>
          <w:lang w:val="en-US" w:bidi="ar-SA"/>
        </w:rPr>
        <w:t>if_name</w:t>
      </w:r>
      <w:proofErr w:type="spellEnd"/>
      <w:r w:rsidRPr="00596E47">
        <w:rPr>
          <w:rFonts w:asciiTheme="minorHAnsi" w:hAnsiTheme="minorHAnsi" w:cs="Menlo"/>
          <w:szCs w:val="18"/>
          <w:lang w:val="en-US" w:bidi="ar-SA"/>
        </w:rPr>
        <w:t xml:space="preserve">                = 1 [(</w:t>
      </w:r>
      <w:proofErr w:type="spellStart"/>
      <w:r w:rsidRPr="00596E47">
        <w:rPr>
          <w:rFonts w:asciiTheme="minorHAnsi" w:hAnsiTheme="minorHAnsi" w:cs="Menlo"/>
          <w:szCs w:val="18"/>
          <w:lang w:val="en-US" w:bidi="ar-SA"/>
        </w:rPr>
        <w:t>telemetry_options</w:t>
      </w:r>
      <w:proofErr w:type="spellEnd"/>
      <w:r w:rsidRPr="00596E47">
        <w:rPr>
          <w:rFonts w:asciiTheme="minorHAnsi" w:hAnsiTheme="minorHAnsi" w:cs="Menlo"/>
          <w:szCs w:val="18"/>
          <w:lang w:val="en-US" w:bidi="ar-SA"/>
        </w:rPr>
        <w:t>).</w:t>
      </w:r>
      <w:proofErr w:type="spellStart"/>
      <w:r w:rsidRPr="00596E47">
        <w:rPr>
          <w:rFonts w:asciiTheme="minorHAnsi" w:hAnsiTheme="minorHAnsi" w:cs="Menlo"/>
          <w:szCs w:val="18"/>
          <w:lang w:val="en-US" w:bidi="ar-SA"/>
        </w:rPr>
        <w:t>is_key</w:t>
      </w:r>
      <w:proofErr w:type="spellEnd"/>
      <w:r w:rsidRPr="00596E47">
        <w:rPr>
          <w:rFonts w:asciiTheme="minorHAnsi" w:hAnsiTheme="minorHAnsi" w:cs="Menlo"/>
          <w:szCs w:val="18"/>
          <w:lang w:val="en-US" w:bidi="ar-SA"/>
        </w:rPr>
        <w:t xml:space="preserve"> = true];</w:t>
      </w:r>
    </w:p>
    <w:p w14:paraId="0EEE4D4E"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uint64 </w:t>
      </w:r>
      <w:proofErr w:type="spellStart"/>
      <w:r w:rsidRPr="00596E47">
        <w:rPr>
          <w:rFonts w:asciiTheme="minorHAnsi" w:hAnsiTheme="minorHAnsi" w:cs="Menlo"/>
          <w:szCs w:val="18"/>
          <w:lang w:val="en-US" w:bidi="ar-SA"/>
        </w:rPr>
        <w:t>init_time</w:t>
      </w:r>
      <w:proofErr w:type="spellEnd"/>
      <w:r w:rsidRPr="00596E47">
        <w:rPr>
          <w:rFonts w:asciiTheme="minorHAnsi" w:hAnsiTheme="minorHAnsi" w:cs="Menlo"/>
          <w:szCs w:val="18"/>
          <w:lang w:val="en-US" w:bidi="ar-SA"/>
        </w:rPr>
        <w:t xml:space="preserve">              = </w:t>
      </w:r>
      <w:proofErr w:type="gramStart"/>
      <w:r w:rsidRPr="00596E47">
        <w:rPr>
          <w:rFonts w:asciiTheme="minorHAnsi" w:hAnsiTheme="minorHAnsi" w:cs="Menlo"/>
          <w:szCs w:val="18"/>
          <w:lang w:val="en-US" w:bidi="ar-SA"/>
        </w:rPr>
        <w:t xml:space="preserve">2;   </w:t>
      </w:r>
      <w:proofErr w:type="gramEnd"/>
      <w:r w:rsidRPr="00596E47">
        <w:rPr>
          <w:rFonts w:asciiTheme="minorHAnsi" w:hAnsiTheme="minorHAnsi" w:cs="Menlo"/>
          <w:szCs w:val="18"/>
          <w:lang w:val="en-US" w:bidi="ar-SA"/>
        </w:rPr>
        <w:t xml:space="preserve">  // time when if/stats last reset</w:t>
      </w:r>
    </w:p>
    <w:p w14:paraId="67187396"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301741E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14:paraId="0748BAF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if_pid</w:t>
      </w:r>
      <w:proofErr w:type="spellEnd"/>
      <w:r w:rsidRPr="00596E47">
        <w:rPr>
          <w:rFonts w:asciiTheme="minorHAnsi" w:hAnsiTheme="minorHAnsi" w:cs="Menlo"/>
          <w:szCs w:val="18"/>
          <w:lang w:val="en-US" w:bidi="ar-SA"/>
        </w:rPr>
        <w:t xml:space="preserve">                 = 3;</w:t>
      </w:r>
    </w:p>
    <w:p w14:paraId="0C38C94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798F84A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14:paraId="11E2152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snmp_if_index</w:t>
      </w:r>
      <w:proofErr w:type="spellEnd"/>
      <w:r w:rsidRPr="00596E47">
        <w:rPr>
          <w:rFonts w:asciiTheme="minorHAnsi" w:hAnsiTheme="minorHAnsi" w:cs="Menlo"/>
          <w:szCs w:val="18"/>
          <w:lang w:val="en-US" w:bidi="ar-SA"/>
        </w:rPr>
        <w:t xml:space="preserve">          = 4;</w:t>
      </w:r>
    </w:p>
    <w:p w14:paraId="295147A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2E3712D6"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14:paraId="11DA599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string </w:t>
      </w:r>
      <w:proofErr w:type="spellStart"/>
      <w:r w:rsidRPr="00596E47">
        <w:rPr>
          <w:rFonts w:asciiTheme="minorHAnsi" w:hAnsiTheme="minorHAnsi" w:cs="Menlo"/>
          <w:szCs w:val="18"/>
          <w:lang w:val="en-US" w:bidi="ar-SA"/>
        </w:rPr>
        <w:t>parent_lag_name</w:t>
      </w:r>
      <w:proofErr w:type="spellEnd"/>
      <w:r w:rsidRPr="00596E47">
        <w:rPr>
          <w:rFonts w:asciiTheme="minorHAnsi" w:hAnsiTheme="minorHAnsi" w:cs="Menlo"/>
          <w:szCs w:val="18"/>
          <w:lang w:val="en-US" w:bidi="ar-SA"/>
        </w:rPr>
        <w:t xml:space="preserve">        = 5;</w:t>
      </w:r>
    </w:p>
    <w:p w14:paraId="00AA972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2B762CC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14:paraId="6F9FC3A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w:t>
      </w:r>
      <w:proofErr w:type="spellStart"/>
      <w:r w:rsidRPr="00596E47">
        <w:rPr>
          <w:rFonts w:asciiTheme="minorHAnsi" w:hAnsiTheme="minorHAnsi" w:cs="Menlo"/>
          <w:szCs w:val="18"/>
          <w:lang w:val="en-US" w:bidi="ar-SA"/>
        </w:rPr>
        <w:t>InterfaceStats</w:t>
      </w:r>
      <w:proofErr w:type="spellEnd"/>
      <w:r w:rsidRPr="00596E47">
        <w:rPr>
          <w:rFonts w:asciiTheme="minorHAnsi" w:hAnsiTheme="minorHAnsi" w:cs="Menlo"/>
          <w:szCs w:val="18"/>
          <w:lang w:val="en-US" w:bidi="ar-SA"/>
        </w:rPr>
        <w:t xml:space="preserve"> </w:t>
      </w:r>
      <w:proofErr w:type="spellStart"/>
      <w:r w:rsidRPr="00596E47">
        <w:rPr>
          <w:rFonts w:asciiTheme="minorHAnsi" w:hAnsiTheme="minorHAnsi" w:cs="Menlo"/>
          <w:szCs w:val="18"/>
          <w:lang w:val="en-US" w:bidi="ar-SA"/>
        </w:rPr>
        <w:t>ingress_</w:t>
      </w:r>
      <w:proofErr w:type="gramStart"/>
      <w:r w:rsidRPr="00596E47">
        <w:rPr>
          <w:rFonts w:asciiTheme="minorHAnsi" w:hAnsiTheme="minorHAnsi" w:cs="Menlo"/>
          <w:szCs w:val="18"/>
          <w:lang w:val="en-US" w:bidi="ar-SA"/>
        </w:rPr>
        <w:t>stats</w:t>
      </w:r>
      <w:proofErr w:type="spellEnd"/>
      <w:r w:rsidRPr="00596E47">
        <w:rPr>
          <w:rFonts w:asciiTheme="minorHAnsi" w:hAnsiTheme="minorHAnsi" w:cs="Menlo"/>
          <w:szCs w:val="18"/>
          <w:lang w:val="en-US" w:bidi="ar-SA"/>
        </w:rPr>
        <w:t xml:space="preserve">  =</w:t>
      </w:r>
      <w:proofErr w:type="gramEnd"/>
      <w:r w:rsidRPr="00596E47">
        <w:rPr>
          <w:rFonts w:asciiTheme="minorHAnsi" w:hAnsiTheme="minorHAnsi" w:cs="Menlo"/>
          <w:szCs w:val="18"/>
          <w:lang w:val="en-US" w:bidi="ar-SA"/>
        </w:rPr>
        <w:t xml:space="preserve"> 6;</w:t>
      </w:r>
    </w:p>
    <w:p w14:paraId="5F22A7D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4F8DB93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14:paraId="0B06A80E" w14:textId="77777777"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 xml:space="preserve">optional </w:t>
      </w:r>
      <w:proofErr w:type="spellStart"/>
      <w:r w:rsidRPr="00596E47">
        <w:rPr>
          <w:rFonts w:asciiTheme="minorHAnsi" w:hAnsiTheme="minorHAnsi" w:cs="Menlo"/>
          <w:b/>
          <w:sz w:val="18"/>
          <w:szCs w:val="18"/>
        </w:rPr>
        <w:t>FooStats</w:t>
      </w:r>
      <w:proofErr w:type="spellEnd"/>
      <w:r w:rsidRPr="00596E47">
        <w:rPr>
          <w:rFonts w:asciiTheme="minorHAnsi" w:hAnsiTheme="minorHAnsi" w:cs="Menlo"/>
          <w:b/>
          <w:sz w:val="18"/>
          <w:szCs w:val="18"/>
        </w:rPr>
        <w:t xml:space="preserve"> </w:t>
      </w:r>
      <w:proofErr w:type="spellStart"/>
      <w:r w:rsidRPr="00596E47">
        <w:rPr>
          <w:rFonts w:asciiTheme="minorHAnsi" w:hAnsiTheme="minorHAnsi" w:cs="Menlo"/>
          <w:b/>
          <w:sz w:val="18"/>
          <w:szCs w:val="18"/>
        </w:rPr>
        <w:t>foo_stats</w:t>
      </w:r>
      <w:proofErr w:type="spellEnd"/>
      <w:r w:rsidRPr="00596E47">
        <w:rPr>
          <w:rFonts w:asciiTheme="minorHAnsi" w:hAnsiTheme="minorHAnsi" w:cs="Menlo"/>
          <w:b/>
          <w:sz w:val="18"/>
          <w:szCs w:val="18"/>
        </w:rPr>
        <w:t xml:space="preserve">          = 7;</w:t>
      </w:r>
    </w:p>
    <w:p w14:paraId="1969E25A" w14:textId="77777777"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14:paraId="0E1D5231"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14:paraId="15E6DDD2" w14:textId="77777777" w:rsidR="00596E47" w:rsidRDefault="00596E47" w:rsidP="00596E47">
      <w:pPr>
        <w:pStyle w:val="NormalWeb"/>
        <w:spacing w:before="0" w:beforeAutospacing="0" w:after="0" w:afterAutospacing="0"/>
        <w:ind w:left="432"/>
        <w:rPr>
          <w:rFonts w:asciiTheme="minorHAnsi" w:hAnsiTheme="minorHAnsi" w:cs="Menlo"/>
          <w:sz w:val="18"/>
          <w:szCs w:val="18"/>
        </w:rPr>
      </w:pPr>
    </w:p>
    <w:p w14:paraId="54D887B9"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14:paraId="11DB9429" w14:textId="77777777" w:rsidR="00596E47" w:rsidRDefault="00596E47" w:rsidP="00596E47">
      <w:pPr>
        <w:pStyle w:val="NormalWeb"/>
        <w:spacing w:before="0" w:beforeAutospacing="0" w:after="0" w:afterAutospacing="0"/>
        <w:rPr>
          <w:rFonts w:asciiTheme="minorHAnsi" w:hAnsiTheme="minorHAnsi" w:cs="Menlo"/>
          <w:sz w:val="18"/>
          <w:szCs w:val="18"/>
        </w:rPr>
      </w:pPr>
    </w:p>
    <w:p w14:paraId="2FCF951B" w14:textId="77777777"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14:paraId="4997E6BA" w14:textId="77777777" w:rsidR="007B7EEF" w:rsidRDefault="007B7EEF">
      <w:pPr>
        <w:pStyle w:val="Heading1"/>
        <w:numPr>
          <w:ilvl w:val="0"/>
          <w:numId w:val="3"/>
        </w:numPr>
        <w:ind w:hanging="432"/>
      </w:pPr>
      <w:bookmarkStart w:id="28" w:name="_Toc528317639"/>
      <w:r>
        <w:t>Marking the Telemetry Traffic</w:t>
      </w:r>
    </w:p>
    <w:p w14:paraId="637B5711" w14:textId="77777777" w:rsidR="00341661" w:rsidRDefault="00341661" w:rsidP="00341661">
      <w:r>
        <w:t xml:space="preserve">Telemetry traffic need to be marked with a DSCP code point to differentiate it with the network traffic. DSCP code point may be used to differentiate different class of Telemetry traffic itself as well. Spec provides two methods to mark the traffic. One is to mark all the traffic destined to a collector instance. Second is to mark different data attribute itself. Marking for all the traffic is a mandatory attribute. Marking of the data attribute is </w:t>
      </w:r>
      <w:r w:rsidR="003366CB">
        <w:t>optional and acts as an override.</w:t>
      </w:r>
    </w:p>
    <w:p w14:paraId="0DC81DCA" w14:textId="77777777" w:rsidR="00341661" w:rsidRDefault="00341661" w:rsidP="00341661">
      <w:r>
        <w:t>There are two use models proposed in the spec</w:t>
      </w:r>
      <w:r w:rsidR="003366CB">
        <w:t xml:space="preserve">. This spec </w:t>
      </w:r>
      <w:r w:rsidR="00F65E1C">
        <w:t>recommends (not mandates) Use Model 2 for operational efficiency.</w:t>
      </w:r>
    </w:p>
    <w:p w14:paraId="512B9677" w14:textId="77777777" w:rsidR="00341661" w:rsidRPr="003366CB" w:rsidRDefault="00341661" w:rsidP="00341661">
      <w:pPr>
        <w:pStyle w:val="ListParagraph"/>
        <w:numPr>
          <w:ilvl w:val="1"/>
          <w:numId w:val="3"/>
        </w:numPr>
        <w:rPr>
          <w:sz w:val="22"/>
        </w:rPr>
      </w:pPr>
      <w:r w:rsidRPr="003366CB">
        <w:rPr>
          <w:sz w:val="22"/>
        </w:rPr>
        <w:t>Use Model 1: Data Based Marking</w:t>
      </w:r>
    </w:p>
    <w:p w14:paraId="10382308" w14:textId="77777777" w:rsidR="00341661" w:rsidRDefault="00341661" w:rsidP="00341661">
      <w:pPr>
        <w:pStyle w:val="ListParagraph"/>
        <w:ind w:left="576"/>
      </w:pPr>
      <w:r>
        <w:t xml:space="preserve">Data attribute itself can be marked for a DSCP code point. </w:t>
      </w:r>
      <w:r w:rsidR="003366CB">
        <w:t>This model provides fine granularity for specifying the marking on a per data attribute level but puts the burden of creating a DSCP code point group for packing the same class of messages in single packet on the chip or SAI driver (where serialization and packetization function is performed).</w:t>
      </w:r>
    </w:p>
    <w:p w14:paraId="54A4AE8A" w14:textId="77777777" w:rsidR="003366CB" w:rsidRDefault="003366CB" w:rsidP="00341661">
      <w:pPr>
        <w:pStyle w:val="ListParagraph"/>
        <w:ind w:left="576"/>
      </w:pPr>
      <w:r>
        <w:t>This model also puts burden on the collector to differentiate different class of traffic as it will be appearing on a single listener socket.</w:t>
      </w:r>
    </w:p>
    <w:p w14:paraId="4CC8CCA8" w14:textId="77777777" w:rsidR="003366CB" w:rsidRDefault="003366CB" w:rsidP="00341661">
      <w:pPr>
        <w:pStyle w:val="ListParagraph"/>
        <w:ind w:left="576"/>
      </w:pPr>
      <w:r>
        <w:t>In this model NOS will create single collector instance and multiple DSCP marking for data attributes. Any data attribute not marked with DSCP code point will inherit the DSCP code point specified for collector instance.</w:t>
      </w:r>
    </w:p>
    <w:p w14:paraId="4E6031C8" w14:textId="77777777" w:rsidR="003366CB" w:rsidRDefault="003366CB" w:rsidP="00341661">
      <w:pPr>
        <w:pStyle w:val="ListParagraph"/>
        <w:ind w:left="576"/>
      </w:pPr>
    </w:p>
    <w:p w14:paraId="5B629CF2" w14:textId="77777777" w:rsidR="00341661" w:rsidRPr="00F65E1C" w:rsidRDefault="00341661" w:rsidP="00341661">
      <w:pPr>
        <w:pStyle w:val="ListParagraph"/>
        <w:numPr>
          <w:ilvl w:val="1"/>
          <w:numId w:val="3"/>
        </w:numPr>
        <w:rPr>
          <w:sz w:val="22"/>
        </w:rPr>
      </w:pPr>
      <w:r w:rsidRPr="00F65E1C">
        <w:rPr>
          <w:sz w:val="22"/>
        </w:rPr>
        <w:t xml:space="preserve">User Model 2: Session Based Marking </w:t>
      </w:r>
    </w:p>
    <w:p w14:paraId="712BE134" w14:textId="77777777" w:rsidR="003366CB" w:rsidRDefault="003366CB" w:rsidP="003366CB">
      <w:pPr>
        <w:pStyle w:val="ListParagraph"/>
        <w:ind w:left="576"/>
      </w:pPr>
      <w:r>
        <w:t>DSCP code point is specified for a collector instance. This model provides coarse granularity for ease of configuration and deployment. All the traffic destined to a collector instance will be marked by the corresponding DSCP code point.</w:t>
      </w:r>
    </w:p>
    <w:p w14:paraId="3B6B7A4F" w14:textId="77777777" w:rsidR="003366CB" w:rsidRDefault="003366CB" w:rsidP="003366CB">
      <w:pPr>
        <w:pStyle w:val="ListParagraph"/>
        <w:ind w:left="576"/>
      </w:pPr>
      <w:r>
        <w:t>Collector subsystem is typically provisioned with multiple listener sockets where each listener socket maps to a DSCP code point.</w:t>
      </w:r>
    </w:p>
    <w:p w14:paraId="253FEA43" w14:textId="77777777" w:rsidR="003366CB" w:rsidRDefault="003366CB" w:rsidP="003366CB">
      <w:pPr>
        <w:pStyle w:val="ListParagraph"/>
        <w:ind w:left="576"/>
      </w:pPr>
      <w:r>
        <w:t xml:space="preserve">For example </w:t>
      </w:r>
    </w:p>
    <w:p w14:paraId="200AE3B5" w14:textId="77777777" w:rsidR="003366CB" w:rsidRDefault="003366CB" w:rsidP="003366CB">
      <w:pPr>
        <w:pStyle w:val="ListParagraph"/>
        <w:ind w:left="576"/>
      </w:pPr>
      <w:r>
        <w:t>DSCP CP-X can be mapped to a DPORT-X in collector instance-X</w:t>
      </w:r>
    </w:p>
    <w:p w14:paraId="5CCE68A6" w14:textId="77777777" w:rsidR="003366CB" w:rsidRDefault="003366CB" w:rsidP="003366CB">
      <w:pPr>
        <w:pStyle w:val="ListParagraph"/>
        <w:ind w:left="576"/>
      </w:pPr>
      <w:r>
        <w:t>DSCP CP-Y can be mapped to a DPORT-Y in collector instance-Y</w:t>
      </w:r>
    </w:p>
    <w:p w14:paraId="75919699" w14:textId="77777777" w:rsidR="003366CB" w:rsidRDefault="003366CB" w:rsidP="003366CB">
      <w:pPr>
        <w:pStyle w:val="ListParagraph"/>
        <w:ind w:left="576"/>
      </w:pPr>
      <w:r>
        <w:t>Rest of the tuple (SIP, DIP, Proto, SPORT) remains same.</w:t>
      </w:r>
    </w:p>
    <w:p w14:paraId="6D4B53CE" w14:textId="77777777" w:rsidR="003366CB" w:rsidRDefault="003366CB" w:rsidP="003366CB">
      <w:pPr>
        <w:pStyle w:val="ListParagraph"/>
        <w:ind w:left="576"/>
      </w:pPr>
    </w:p>
    <w:p w14:paraId="7DDAF926" w14:textId="77777777" w:rsidR="003366CB" w:rsidRDefault="003366CB" w:rsidP="003366CB">
      <w:pPr>
        <w:pStyle w:val="ListParagraph"/>
        <w:ind w:left="576"/>
      </w:pPr>
      <w:r>
        <w:t>This allows collector subsystem to scale by allowing to allocate more memory or pinning a CPU for a given DSCP CP.</w:t>
      </w:r>
    </w:p>
    <w:p w14:paraId="5495159F" w14:textId="77777777" w:rsidR="003366CB" w:rsidRDefault="003366CB" w:rsidP="003366CB">
      <w:pPr>
        <w:pStyle w:val="ListParagraph"/>
        <w:ind w:left="576"/>
      </w:pPr>
      <w:r>
        <w:t>SAI Driver or chip do not need to perform any grouping of data attributes and the implementation is lot simpler.</w:t>
      </w:r>
    </w:p>
    <w:p w14:paraId="766B6779" w14:textId="77777777" w:rsidR="007B7EEF" w:rsidRPr="007B7EEF" w:rsidRDefault="007B7EEF" w:rsidP="007B7EEF">
      <w:pPr>
        <w:pStyle w:val="NormalWeb"/>
        <w:rPr>
          <w:lang w:val="en-IN" w:eastAsia="en-IN" w:bidi="te-IN"/>
        </w:rPr>
      </w:pPr>
    </w:p>
    <w:p w14:paraId="116D90AF" w14:textId="77777777" w:rsidR="007B7EEF" w:rsidRDefault="007B7EEF">
      <w:pPr>
        <w:pStyle w:val="Heading1"/>
        <w:numPr>
          <w:ilvl w:val="0"/>
          <w:numId w:val="3"/>
        </w:numPr>
        <w:ind w:hanging="432"/>
      </w:pPr>
      <w:r>
        <w:t>Events without threshold attributes</w:t>
      </w:r>
    </w:p>
    <w:p w14:paraId="335449A4" w14:textId="77777777" w:rsidR="007B7EEF" w:rsidRDefault="007B7EEF" w:rsidP="007B7EEF">
      <w:r>
        <w:t xml:space="preserve">Events should always be guarded with some threshold value else it will be a continuous stream of events, SAI_TAM_EVENT_ATTR_THRESHOLD is made as a mandatory attribute in </w:t>
      </w:r>
      <w:proofErr w:type="spellStart"/>
      <w:r>
        <w:t>sai_tam_even_attr_t</w:t>
      </w:r>
      <w:proofErr w:type="spellEnd"/>
      <w:r>
        <w:t xml:space="preserve">. But there might be some events which do not need a threshold object. For such cases this attribute should still be defined and initialized to SAI_NULL_OBJECT_ID. For </w:t>
      </w:r>
      <w:proofErr w:type="spellStart"/>
      <w:r>
        <w:t>eg</w:t>
      </w:r>
      <w:proofErr w:type="spellEnd"/>
    </w:p>
    <w:p w14:paraId="4399D7AB" w14:textId="77777777"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7FF392B5" w14:textId="77777777"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r>
        <w:rPr>
          <w:rFonts w:asciiTheme="minorHAnsi" w:eastAsia="Times New Roman" w:hAnsiTheme="minorHAnsi" w:cs="Consolas"/>
          <w:szCs w:val="18"/>
        </w:rPr>
        <w:t>SAI_NULL_OBJECT_ID</w:t>
      </w:r>
      <w:r w:rsidRPr="008A4EF5">
        <w:rPr>
          <w:rFonts w:asciiTheme="minorHAnsi" w:eastAsia="Times New Roman" w:hAnsiTheme="minorHAnsi" w:cs="Consolas"/>
          <w:szCs w:val="18"/>
        </w:rPr>
        <w:t>;</w:t>
      </w:r>
    </w:p>
    <w:p w14:paraId="3E5036EB" w14:textId="77777777" w:rsidR="007B7EEF" w:rsidRPr="007B7EEF" w:rsidRDefault="007B7EEF" w:rsidP="007B7EEF">
      <w:pPr>
        <w:pStyle w:val="NormalWeb"/>
        <w:rPr>
          <w:lang w:val="en-IN" w:eastAsia="en-IN" w:bidi="te-IN"/>
        </w:rPr>
      </w:pPr>
    </w:p>
    <w:p w14:paraId="2657B74E" w14:textId="77777777" w:rsidR="00753777" w:rsidRDefault="00753777">
      <w:pPr>
        <w:pStyle w:val="Heading1"/>
        <w:numPr>
          <w:ilvl w:val="0"/>
          <w:numId w:val="3"/>
        </w:numPr>
        <w:ind w:hanging="432"/>
      </w:pPr>
      <w:r>
        <w:t>Creating a New Event in Future</w:t>
      </w:r>
      <w:bookmarkEnd w:id="28"/>
    </w:p>
    <w:p w14:paraId="0E1FEE53" w14:textId="77777777"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w:t>
      </w:r>
      <w:proofErr w:type="spellStart"/>
      <w:r>
        <w:t>eg</w:t>
      </w:r>
      <w:proofErr w:type="spellEnd"/>
      <w:r>
        <w:t xml:space="preserve">.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14:paraId="7A06A876" w14:textId="77777777"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 xml:space="preserve">Add EVENT_FOO in </w:t>
      </w:r>
      <w:proofErr w:type="spellStart"/>
      <w:r>
        <w:rPr>
          <w:rFonts w:asciiTheme="minorHAnsi" w:hAnsiTheme="minorHAnsi"/>
          <w:sz w:val="18"/>
          <w:szCs w:val="18"/>
          <w:lang w:val="en-IN" w:eastAsia="en-IN" w:bidi="te-IN"/>
        </w:rPr>
        <w:t>sai_tam_event_type_t</w:t>
      </w:r>
      <w:proofErr w:type="spellEnd"/>
    </w:p>
    <w:p w14:paraId="6C79AD8D" w14:textId="77777777"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2: Add EVENT_FOO in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w:t>
      </w:r>
    </w:p>
    <w:p w14:paraId="1303EFA3" w14:textId="77777777"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If there is a report generated in the event, format of the report is also specified in the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 xml:space="preserve"> file</w:t>
      </w:r>
    </w:p>
    <w:p w14:paraId="190D0BF8" w14:textId="77777777" w:rsidR="00DA1509" w:rsidRDefault="00DA1509">
      <w:pPr>
        <w:pStyle w:val="Heading1"/>
        <w:numPr>
          <w:ilvl w:val="0"/>
          <w:numId w:val="3"/>
        </w:numPr>
        <w:ind w:hanging="432"/>
      </w:pPr>
      <w:bookmarkStart w:id="29" w:name="_Toc528317640"/>
      <w:r>
        <w:t xml:space="preserve">Configuring </w:t>
      </w:r>
      <w:proofErr w:type="spellStart"/>
      <w:r>
        <w:t>Inband</w:t>
      </w:r>
      <w:proofErr w:type="spellEnd"/>
      <w:r>
        <w:t xml:space="preserve"> Network Telemetry</w:t>
      </w:r>
    </w:p>
    <w:p w14:paraId="2490F513" w14:textId="77777777" w:rsidR="006C4AF3" w:rsidRDefault="00DA1509" w:rsidP="00DA1509">
      <w:r>
        <w:t>INT is per packet per flow based data collection. There are two main constructs for data collection on a per packet basis.</w:t>
      </w:r>
    </w:p>
    <w:p w14:paraId="6816946B" w14:textId="77777777" w:rsidR="006C4AF3" w:rsidRDefault="00DA1509" w:rsidP="00DA1509">
      <w:r>
        <w:t>First is the identification of packet</w:t>
      </w:r>
      <w:r w:rsidR="006C4AF3">
        <w:t xml:space="preserve"> for metadata insertion.</w:t>
      </w:r>
      <w:r>
        <w:t xml:space="preserve"> Identification is done based on header chains in IOAM specification, is done based on dedicated L3 protocol in IFA version 2.0 specification, is done based on 64b probe markers in IFA version 1.0 and can be done based on overloading the DSCP bits or </w:t>
      </w:r>
      <w:proofErr w:type="spellStart"/>
      <w:r>
        <w:t>VxLAN</w:t>
      </w:r>
      <w:proofErr w:type="spellEnd"/>
      <w:r>
        <w:t xml:space="preserve"> header bits for custom implementations. Each approach has there pros and cons. This document doesn’t go in </w:t>
      </w:r>
      <w:r w:rsidR="001A0FC4">
        <w:t>details of</w:t>
      </w:r>
      <w:r>
        <w:t xml:space="preserve"> </w:t>
      </w:r>
      <w:r w:rsidR="001A0FC4">
        <w:t>pros/cons of</w:t>
      </w:r>
      <w:r>
        <w:t xml:space="preserve"> one vs other. Deployment may enable one or other based on th</w:t>
      </w:r>
      <w:r w:rsidR="001A0FC4">
        <w:t>e operators</w:t>
      </w:r>
      <w:r>
        <w:t xml:space="preserve"> need and understanding</w:t>
      </w:r>
      <w:r w:rsidR="006C4AF3">
        <w:t>.</w:t>
      </w:r>
    </w:p>
    <w:p w14:paraId="4548C7C1" w14:textId="77777777" w:rsidR="00DA1509" w:rsidRDefault="006C4AF3" w:rsidP="00DA1509">
      <w:r>
        <w:t>Second is insertion of metadata and metadata header. Metadata is inserted at different offset based on the INT type. IOAM treats metadata as the extension header. IFA1 and IFA2 treats metadata as the layer4 information.</w:t>
      </w:r>
    </w:p>
    <w:p w14:paraId="14240CC2" w14:textId="77777777" w:rsidR="006C4AF3" w:rsidRDefault="006C4AF3" w:rsidP="006C4AF3">
      <w:pPr>
        <w:pStyle w:val="NormalWeb"/>
        <w:rPr>
          <w:lang w:val="en-IN" w:eastAsia="en-IN" w:bidi="te-IN"/>
        </w:rPr>
      </w:pPr>
      <w:r w:rsidRPr="006C4AF3">
        <w:rPr>
          <w:noProof/>
        </w:rPr>
        <w:lastRenderedPageBreak/>
        <w:drawing>
          <wp:inline distT="0" distB="0" distL="0" distR="0" wp14:anchorId="1CDB163D" wp14:editId="1BF0D6C3">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460A398E" w14:textId="77777777" w:rsidR="00430DCE" w:rsidRDefault="00430DCE" w:rsidP="006C4AF3">
      <w:pPr>
        <w:pStyle w:val="NormalWeb"/>
        <w:rPr>
          <w:lang w:val="en-IN" w:eastAsia="en-IN" w:bidi="te-IN"/>
        </w:rPr>
      </w:pPr>
    </w:p>
    <w:p w14:paraId="114ED694" w14:textId="77777777" w:rsidR="00430DCE" w:rsidRPr="006C4AF3" w:rsidRDefault="00430DCE" w:rsidP="006C4AF3">
      <w:pPr>
        <w:pStyle w:val="NormalWeb"/>
        <w:rPr>
          <w:lang w:val="en-IN" w:eastAsia="en-IN" w:bidi="te-IN"/>
        </w:rPr>
      </w:pPr>
      <w:r w:rsidRPr="00430DCE">
        <w:rPr>
          <w:noProof/>
        </w:rPr>
        <w:drawing>
          <wp:inline distT="0" distB="0" distL="0" distR="0" wp14:anchorId="016BBDF3" wp14:editId="1D62D537">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188AA503" w14:textId="77777777" w:rsidR="00430DCE" w:rsidRDefault="00430DCE" w:rsidP="00186A79"/>
    <w:p w14:paraId="19E9353D" w14:textId="77777777" w:rsidR="00430DCE" w:rsidRDefault="00430DCE" w:rsidP="00186A79">
      <w:r w:rsidRPr="00430DCE">
        <w:rPr>
          <w:noProof/>
          <w:lang w:val="en-US" w:eastAsia="en-US" w:bidi="ar-SA"/>
        </w:rPr>
        <w:lastRenderedPageBreak/>
        <w:drawing>
          <wp:inline distT="0" distB="0" distL="0" distR="0" wp14:anchorId="739A72D3" wp14:editId="0733F7D0">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2AC3423" w14:textId="77777777" w:rsidR="00430DCE" w:rsidRDefault="00430DCE" w:rsidP="00186A79"/>
    <w:p w14:paraId="4358E76D" w14:textId="77777777" w:rsidR="00186A79" w:rsidRDefault="00186A79" w:rsidP="00186A79">
      <w:r>
        <w:t>There are three main functions device may perform.</w:t>
      </w:r>
    </w:p>
    <w:p w14:paraId="44B309BA" w14:textId="77777777" w:rsidR="00186A79" w:rsidRDefault="00186A79" w:rsidP="00186A79">
      <w:pPr>
        <w:pStyle w:val="ListParagraph"/>
        <w:numPr>
          <w:ilvl w:val="0"/>
          <w:numId w:val="16"/>
        </w:numPr>
      </w:pPr>
      <w:r>
        <w:t xml:space="preserve">Initiator: Flow groups of interest are created. Packets belonging to these flows are modified with IFA/IOAM/Extn headers and metadata </w:t>
      </w:r>
      <w:r w:rsidR="006C4AF3">
        <w:t xml:space="preserve">is </w:t>
      </w:r>
      <w:r>
        <w:t>inserted. Additional values like max hop count, max length value and trace type are also specified by this function node</w:t>
      </w:r>
      <w:r w:rsidR="006C4AF3">
        <w:t>.</w:t>
      </w:r>
    </w:p>
    <w:p w14:paraId="23890933" w14:textId="77777777" w:rsidR="00186A79" w:rsidRDefault="00186A79" w:rsidP="00186A79">
      <w:pPr>
        <w:pStyle w:val="ListParagraph"/>
        <w:numPr>
          <w:ilvl w:val="0"/>
          <w:numId w:val="16"/>
        </w:numPr>
      </w:pPr>
      <w:r>
        <w:t>Transit: This node identifies the packet of interest based on configuration i.e. IFA/IOAM/Extn and inserts metadata on the identified packets</w:t>
      </w:r>
      <w:r w:rsidR="006C4AF3">
        <w:t>.</w:t>
      </w:r>
    </w:p>
    <w:p w14:paraId="5B32C131" w14:textId="77777777" w:rsidR="001A0FC4" w:rsidRDefault="00186A79" w:rsidP="00186A79">
      <w:pPr>
        <w:pStyle w:val="ListParagraph"/>
        <w:numPr>
          <w:ilvl w:val="0"/>
          <w:numId w:val="16"/>
        </w:numPr>
      </w:pPr>
      <w:r>
        <w:t>Terminator: This nodes terminates the packets with metadata. Packets are identified based on the header. Header also specifies if the packet is a live packet or is a clone packet. Live packet need to be stripped of metadata and header and are forwarded to the destination. Cloned packets are mirrored or summarized for reports and are dropped (</w:t>
      </w:r>
      <w:r w:rsidRPr="006C4AF3">
        <w:rPr>
          <w:i/>
        </w:rPr>
        <w:t>Cloned packets are copy of live packet and are never forwarded to the des</w:t>
      </w:r>
      <w:r w:rsidR="001A0FC4" w:rsidRPr="006C4AF3">
        <w:rPr>
          <w:i/>
        </w:rPr>
        <w:t>t</w:t>
      </w:r>
      <w:r w:rsidRPr="006C4AF3">
        <w:rPr>
          <w:i/>
        </w:rPr>
        <w:t>ination</w:t>
      </w:r>
      <w:r>
        <w:t>).</w:t>
      </w:r>
    </w:p>
    <w:p w14:paraId="452A6292" w14:textId="77777777" w:rsidR="00031E8C" w:rsidRDefault="00031E8C" w:rsidP="00186A79"/>
    <w:p w14:paraId="061458DA" w14:textId="77777777" w:rsidR="00031E8C" w:rsidRDefault="00031E8C" w:rsidP="00186A79">
      <w:r w:rsidRPr="00031E8C">
        <w:rPr>
          <w:noProof/>
          <w:lang w:val="en-US" w:eastAsia="en-US" w:bidi="ar-SA"/>
        </w:rPr>
        <w:lastRenderedPageBreak/>
        <w:drawing>
          <wp:inline distT="0" distB="0" distL="0" distR="0" wp14:anchorId="6FB698B0" wp14:editId="4B0C85A2">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55A1668E" w14:textId="77777777" w:rsidR="001A0FC4" w:rsidRDefault="001A0FC4" w:rsidP="00186A79">
      <w:r>
        <w:t>SAI API w</w:t>
      </w:r>
      <w:r w:rsidR="00DA1509">
        <w:t xml:space="preserve">orkflow involves </w:t>
      </w:r>
      <w:r w:rsidR="00186A79">
        <w:t>identifying flows of interest, creating sampling rate if needed, enabling a device function and creating a report.</w:t>
      </w:r>
      <w:r>
        <w:t xml:space="preserve"> All this is part of the TAM object. TAM object is bound to interface, filters or other h</w:t>
      </w:r>
      <w:r w:rsidR="006C4AF3">
        <w:t>/</w:t>
      </w:r>
      <w:r>
        <w:t>w specific functions depending on how the h</w:t>
      </w:r>
      <w:r w:rsidR="006C4AF3">
        <w:t>/</w:t>
      </w:r>
      <w:r>
        <w:t>w manages the INT feature.</w:t>
      </w:r>
    </w:p>
    <w:p w14:paraId="2BE83ABE" w14:textId="77777777" w:rsidR="00DA1509" w:rsidRDefault="001A0FC4" w:rsidP="00186A79">
      <w:r>
        <w:t xml:space="preserve">Single TAM object can contain INT, Event and Telemetry objects. It’s the job of SAI driver to handle these objects and the bind points </w:t>
      </w:r>
      <w:r w:rsidR="006C4AF3">
        <w:t>appropriately</w:t>
      </w:r>
      <w:r>
        <w:t>.</w:t>
      </w:r>
    </w:p>
    <w:p w14:paraId="072246BF" w14:textId="77777777" w:rsidR="001A0FC4" w:rsidRPr="001A0FC4" w:rsidRDefault="001A0FC4" w:rsidP="001A0FC4">
      <w:pPr>
        <w:pStyle w:val="NormalWeb"/>
        <w:rPr>
          <w:lang w:val="en-IN" w:eastAsia="en-IN" w:bidi="te-IN"/>
        </w:rPr>
      </w:pPr>
    </w:p>
    <w:p w14:paraId="4900B7F2" w14:textId="77777777" w:rsidR="002B0093" w:rsidRDefault="009D2773">
      <w:pPr>
        <w:pStyle w:val="Heading1"/>
        <w:numPr>
          <w:ilvl w:val="0"/>
          <w:numId w:val="3"/>
        </w:numPr>
        <w:ind w:hanging="432"/>
      </w:pPr>
      <w:r>
        <w:t>Examples</w:t>
      </w:r>
      <w:bookmarkEnd w:id="29"/>
    </w:p>
    <w:p w14:paraId="3B9D9F59" w14:textId="77777777" w:rsidR="00596E47" w:rsidRDefault="001E3DCA" w:rsidP="00596E47">
      <w:pPr>
        <w:ind w:left="432"/>
      </w:pPr>
      <w:bookmarkStart w:id="30" w:name="_1y810tw" w:colFirst="0" w:colLast="0"/>
      <w:bookmarkEnd w:id="30"/>
      <w:r>
        <w:t xml:space="preserve">Following new </w:t>
      </w:r>
      <w:r w:rsidR="00596E47">
        <w:t xml:space="preserve">TAM </w:t>
      </w:r>
      <w:r>
        <w:t>object IDs are created.</w:t>
      </w:r>
      <w:r w:rsidR="00CB322B">
        <w:t xml:space="preserve"> </w:t>
      </w:r>
    </w:p>
    <w:p w14:paraId="28F6EA68"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SAI_OBJECT_TYPE_TAM_MATH_FUNC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72,</w:t>
      </w:r>
    </w:p>
    <w:p w14:paraId="238B5FCA"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SAI_OBJECT_TYPE_TAM_REPORT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73,</w:t>
      </w:r>
    </w:p>
    <w:p w14:paraId="34E69137" w14:textId="77777777" w:rsidR="00596E47" w:rsidRDefault="00596E47" w:rsidP="00430DCE">
      <w:pPr>
        <w:spacing w:after="0"/>
        <w:ind w:left="432"/>
      </w:pPr>
      <w:r w:rsidRPr="00596E47">
        <w:rPr>
          <w:rFonts w:asciiTheme="minorHAnsi" w:hAnsiTheme="minorHAnsi" w:cs="Menlo"/>
          <w:i/>
          <w:szCs w:val="18"/>
          <w:lang w:val="en-US" w:bidi="ar-SA"/>
        </w:rPr>
        <w:t>SAI_OBJECT_TYPE_TAM_EVENT_THRESHOL</w:t>
      </w:r>
      <w:r w:rsidR="00430DCE">
        <w:rPr>
          <w:rFonts w:asciiTheme="minorHAnsi" w:hAnsiTheme="minorHAnsi" w:cs="Menlo"/>
          <w:i/>
          <w:szCs w:val="18"/>
          <w:lang w:val="en-US" w:bidi="ar-SA"/>
        </w:rPr>
        <w:t>D</w:t>
      </w:r>
      <w:r w:rsidRPr="00596E47">
        <w:rPr>
          <w:rFonts w:asciiTheme="minorHAnsi" w:hAnsiTheme="minorHAnsi" w:cs="Menlo"/>
          <w:i/>
          <w:szCs w:val="18"/>
          <w:lang w:val="en-US" w:bidi="ar-SA"/>
        </w:rPr>
        <w:t xml:space="preserve"> = 74,</w:t>
      </w:r>
    </w:p>
    <w:p w14:paraId="0C5DB3BD"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SAI_OBJECT_TYPE_TAM_TEL_TYPE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75,</w:t>
      </w:r>
    </w:p>
    <w:p w14:paraId="01C51B74" w14:textId="77777777" w:rsidR="00596E47" w:rsidDel="00887EEB" w:rsidRDefault="00596E47" w:rsidP="00430DCE">
      <w:pPr>
        <w:spacing w:after="0"/>
        <w:ind w:left="432"/>
        <w:rPr>
          <w:del w:id="31" w:author="Mickey  Spiegel" w:date="2019-05-01T15:07:00Z"/>
        </w:rPr>
      </w:pPr>
      <w:r w:rsidRPr="00596E47">
        <w:rPr>
          <w:rFonts w:asciiTheme="minorHAnsi" w:hAnsiTheme="minorHAnsi" w:cs="Menlo"/>
          <w:i/>
          <w:szCs w:val="18"/>
          <w:lang w:val="en-US" w:bidi="ar-SA"/>
        </w:rPr>
        <w:t>SAI_OBJECT_TYPE_TAM_TRANSPORT            = 76,</w:t>
      </w:r>
    </w:p>
    <w:p w14:paraId="01BAD0B1" w14:textId="7167555B" w:rsidR="00430DCE" w:rsidRPr="00430DCE" w:rsidRDefault="00430DCE" w:rsidP="009B3CBC">
      <w:pPr>
        <w:spacing w:after="0"/>
        <w:ind w:left="432"/>
        <w:rPr>
          <w:rFonts w:asciiTheme="minorHAnsi" w:hAnsiTheme="minorHAnsi" w:cs="Menlo"/>
          <w:i/>
          <w:szCs w:val="18"/>
          <w:lang w:val="en-US" w:bidi="ar-SA"/>
        </w:rPr>
      </w:pPr>
      <w:del w:id="32" w:author="Mickey  Spiegel" w:date="2019-05-01T15:07:00Z">
        <w:r w:rsidRPr="00430DCE" w:rsidDel="00887EEB">
          <w:rPr>
            <w:rFonts w:asciiTheme="minorHAnsi" w:hAnsiTheme="minorHAnsi" w:cs="Menlo"/>
            <w:i/>
            <w:szCs w:val="18"/>
            <w:lang w:val="en-US" w:bidi="ar-SA"/>
          </w:rPr>
          <w:delText xml:space="preserve"> </w:delText>
        </w:r>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SAI_OBJECT_TYPE_TAM_TRANSPORT            = 76,</w:delText>
        </w:r>
      </w:del>
    </w:p>
    <w:p w14:paraId="76E4B578"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SAI_OBJECT_TYPE_TAM_TELEMETRY            = 77,</w:t>
      </w:r>
    </w:p>
    <w:p w14:paraId="3F12C303"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SAI_OBJECT_TYPE_TAM_COLLECTOR            = 78,</w:t>
      </w:r>
    </w:p>
    <w:p w14:paraId="4DD01731"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SAI_OBJECT_TYPE_TAM_EVENT_ACTION     = 79,</w:t>
      </w:r>
    </w:p>
    <w:p w14:paraId="4316891E"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SAI_OBJECT_TYPE_TAM_EVENT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 80,</w:t>
      </w:r>
    </w:p>
    <w:p w14:paraId="52972754" w14:textId="24699C76" w:rsidR="00430DCE" w:rsidRPr="00430DCE" w:rsidDel="00887EEB" w:rsidRDefault="00430DCE" w:rsidP="00887EEB">
      <w:pPr>
        <w:spacing w:after="0"/>
        <w:rPr>
          <w:del w:id="33" w:author="Mickey  Spiegel" w:date="2019-05-01T15:08:00Z"/>
          <w:rFonts w:asciiTheme="minorHAnsi" w:hAnsiTheme="minorHAnsi" w:cs="Menlo"/>
          <w:i/>
          <w:szCs w:val="18"/>
          <w:lang w:val="en-US" w:bidi="ar-SA"/>
        </w:rPr>
        <w:pPrChange w:id="34" w:author="Mickey  Spiegel" w:date="2019-05-01T15:08:00Z">
          <w:pPr>
            <w:spacing w:after="0"/>
          </w:pPr>
        </w:pPrChange>
      </w:pPr>
      <w:del w:id="35" w:author="Mickey  Spiegel" w:date="2019-05-01T15:08:00Z">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xml:space="preserve">    SAI_OBJECT_TYPE_TAM_INT_FLOW             </w:delText>
        </w:r>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81,</w:delText>
        </w:r>
      </w:del>
    </w:p>
    <w:p w14:paraId="0BCC9CC8" w14:textId="6C314758" w:rsidR="00430DCE" w:rsidRPr="00430DCE" w:rsidDel="00887EEB" w:rsidRDefault="00430DCE" w:rsidP="00887EEB">
      <w:pPr>
        <w:spacing w:after="0"/>
        <w:rPr>
          <w:del w:id="36" w:author="Mickey  Spiegel" w:date="2019-05-01T15:08:00Z"/>
          <w:rFonts w:asciiTheme="minorHAnsi" w:hAnsiTheme="minorHAnsi" w:cs="Menlo"/>
          <w:i/>
          <w:szCs w:val="18"/>
          <w:lang w:val="en-US" w:bidi="ar-SA"/>
        </w:rPr>
      </w:pPr>
      <w:del w:id="37" w:author="Mickey  Spiegel" w:date="2019-05-01T15:08:00Z">
        <w:r w:rsidDel="00887EEB">
          <w:rPr>
            <w:rFonts w:asciiTheme="minorHAnsi" w:hAnsiTheme="minorHAnsi" w:cs="Menlo"/>
            <w:i/>
            <w:szCs w:val="18"/>
            <w:lang w:val="en-US" w:bidi="ar-SA"/>
          </w:rPr>
          <w:delText xml:space="preserve">     </w:delText>
        </w:r>
        <w:r w:rsidRPr="00430DCE" w:rsidDel="00887EEB">
          <w:rPr>
            <w:rFonts w:asciiTheme="minorHAnsi" w:hAnsiTheme="minorHAnsi" w:cs="Menlo"/>
            <w:i/>
            <w:szCs w:val="18"/>
            <w:lang w:val="en-US" w:bidi="ar-SA"/>
          </w:rPr>
          <w:delText xml:space="preserve">    SAI_OBJECT_TYPE_TAM_INT_FLOW_COUNTER = 82,</w:delText>
        </w:r>
      </w:del>
    </w:p>
    <w:p w14:paraId="43A76146" w14:textId="398AE632" w:rsid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w:t>
      </w:r>
      <w:ins w:id="38" w:author="Mickey  Spiegel" w:date="2019-05-01T15:08:00Z">
        <w:r w:rsidR="00887EEB">
          <w:rPr>
            <w:rFonts w:asciiTheme="minorHAnsi" w:hAnsiTheme="minorHAnsi" w:cs="Menlo"/>
            <w:i/>
            <w:szCs w:val="18"/>
            <w:lang w:val="en-US" w:bidi="ar-SA"/>
          </w:rPr>
          <w:t>1</w:t>
        </w:r>
      </w:ins>
      <w:del w:id="39" w:author="Mickey  Spiegel" w:date="2019-05-01T15:08:00Z">
        <w:r w:rsidRPr="00430DCE" w:rsidDel="00887EEB">
          <w:rPr>
            <w:rFonts w:asciiTheme="minorHAnsi" w:hAnsiTheme="minorHAnsi" w:cs="Menlo"/>
            <w:i/>
            <w:szCs w:val="18"/>
            <w:lang w:val="en-US" w:bidi="ar-SA"/>
          </w:rPr>
          <w:delText>3</w:delText>
        </w:r>
      </w:del>
      <w:r w:rsidRPr="00430DCE">
        <w:rPr>
          <w:rFonts w:asciiTheme="minorHAnsi" w:hAnsiTheme="minorHAnsi" w:cs="Menlo"/>
          <w:i/>
          <w:szCs w:val="18"/>
          <w:lang w:val="en-US" w:bidi="ar-SA"/>
        </w:rPr>
        <w:t>,</w:t>
      </w:r>
    </w:p>
    <w:p w14:paraId="074B9240" w14:textId="20ADD3DF" w:rsidR="002B0093"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xml:space="preserve">SAI_OBJECT_TYPE_MAX                      </w:t>
      </w: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8</w:t>
      </w:r>
      <w:ins w:id="40" w:author="Mickey  Spiegel" w:date="2019-05-01T15:08:00Z">
        <w:r w:rsidR="00887EEB">
          <w:rPr>
            <w:rFonts w:asciiTheme="minorHAnsi" w:hAnsiTheme="minorHAnsi" w:cs="Menlo"/>
            <w:i/>
            <w:szCs w:val="18"/>
            <w:lang w:val="en-US" w:bidi="ar-SA"/>
          </w:rPr>
          <w:t>2</w:t>
        </w:r>
      </w:ins>
      <w:del w:id="41" w:author="Mickey  Spiegel" w:date="2019-05-01T15:08:00Z">
        <w:r w:rsidR="00596E47" w:rsidRPr="00596E47" w:rsidDel="00887EEB">
          <w:rPr>
            <w:rFonts w:asciiTheme="minorHAnsi" w:hAnsiTheme="minorHAnsi" w:cs="Menlo"/>
            <w:i/>
            <w:szCs w:val="18"/>
            <w:lang w:val="en-US" w:bidi="ar-SA"/>
          </w:rPr>
          <w:delText>4</w:delText>
        </w:r>
      </w:del>
      <w:r w:rsidR="00596E47" w:rsidRPr="00596E47">
        <w:rPr>
          <w:rFonts w:asciiTheme="minorHAnsi" w:hAnsiTheme="minorHAnsi" w:cs="Menlo"/>
          <w:i/>
          <w:szCs w:val="18"/>
          <w:lang w:val="en-US" w:bidi="ar-SA"/>
        </w:rPr>
        <w:t>,</w:t>
      </w:r>
    </w:p>
    <w:p w14:paraId="7936503A" w14:textId="77777777" w:rsidR="00596E47" w:rsidRPr="00596E47" w:rsidRDefault="00596E47" w:rsidP="00596E47">
      <w:pPr>
        <w:pStyle w:val="NormalWeb"/>
        <w:rPr>
          <w:lang w:eastAsia="en-IN"/>
        </w:rPr>
      </w:pPr>
    </w:p>
    <w:p w14:paraId="33B0BD01" w14:textId="61DF3A32" w:rsidR="00C9004B" w:rsidRDefault="00C9004B" w:rsidP="00466131">
      <w:pPr>
        <w:pStyle w:val="Heading2"/>
        <w:numPr>
          <w:ilvl w:val="1"/>
          <w:numId w:val="3"/>
        </w:numPr>
        <w:ind w:hanging="576"/>
      </w:pPr>
      <w:bookmarkStart w:id="42" w:name="_4i7ojhp" w:colFirst="0" w:colLast="0"/>
      <w:bookmarkStart w:id="43" w:name="_Toc528317641"/>
      <w:bookmarkEnd w:id="42"/>
      <w:r>
        <w:lastRenderedPageBreak/>
        <w:t>Example: Multiple even</w:t>
      </w:r>
      <w:ins w:id="44" w:author="Mickey  Spiegel" w:date="2019-05-01T15:05:00Z">
        <w:r w:rsidR="00DF47EF">
          <w:t>t</w:t>
        </w:r>
      </w:ins>
      <w:r>
        <w:t>s and telemetry object in single TAM object</w:t>
      </w:r>
      <w:bookmarkEnd w:id="43"/>
    </w:p>
    <w:p w14:paraId="1E4F93A0" w14:textId="77777777" w:rsidR="00C9004B" w:rsidRPr="00C9004B" w:rsidRDefault="00C9004B" w:rsidP="00C9004B">
      <w:pPr>
        <w:rPr>
          <w:rFonts w:asciiTheme="minorHAnsi" w:hAnsiTheme="minorHAnsi" w:cstheme="minorHAnsi"/>
          <w:szCs w:val="18"/>
        </w:rPr>
      </w:pPr>
      <w:r w:rsidRPr="00C9004B">
        <w:rPr>
          <w:rFonts w:asciiTheme="minorHAnsi" w:hAnsiTheme="minorHAnsi" w:cstheme="minorHAnsi"/>
          <w:szCs w:val="18"/>
        </w:rPr>
        <w:t>This example creates a common report and collector object. Creates a flow telemetry session for collecting flow stats. Creates two events,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for packet drops exceeding a percentage value and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for queue thresholds. For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event simple report is generated and for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a histogram report is generated. A TAM object is created contains telemetry and events with bind list of port/</w:t>
      </w:r>
      <w:proofErr w:type="spellStart"/>
      <w:r w:rsidRPr="00C9004B">
        <w:rPr>
          <w:rFonts w:asciiTheme="minorHAnsi" w:hAnsiTheme="minorHAnsi" w:cstheme="minorHAnsi"/>
          <w:szCs w:val="18"/>
        </w:rPr>
        <w:t>vlan</w:t>
      </w:r>
      <w:proofErr w:type="spellEnd"/>
      <w:r w:rsidRPr="00C9004B">
        <w:rPr>
          <w:rFonts w:asciiTheme="minorHAnsi" w:hAnsiTheme="minorHAnsi" w:cstheme="minorHAnsi"/>
          <w:szCs w:val="18"/>
        </w:rPr>
        <w:t xml:space="preserve">/queue. This TAM object is attached to individual ports or </w:t>
      </w:r>
      <w:proofErr w:type="spellStart"/>
      <w:r w:rsidRPr="00C9004B">
        <w:rPr>
          <w:rFonts w:asciiTheme="minorHAnsi" w:hAnsiTheme="minorHAnsi" w:cstheme="minorHAnsi"/>
          <w:szCs w:val="18"/>
        </w:rPr>
        <w:t>vlans</w:t>
      </w:r>
      <w:proofErr w:type="spellEnd"/>
      <w:r w:rsidRPr="00C9004B">
        <w:rPr>
          <w:rFonts w:asciiTheme="minorHAnsi" w:hAnsiTheme="minorHAnsi" w:cstheme="minorHAnsi"/>
          <w:szCs w:val="18"/>
        </w:rPr>
        <w:t xml:space="preserve"> or queues. </w:t>
      </w:r>
    </w:p>
    <w:p w14:paraId="6DDF26CE" w14:textId="77777777" w:rsidR="00C9004B" w:rsidRPr="004733B7" w:rsidRDefault="00C9004B" w:rsidP="00C9004B">
      <w:pPr>
        <w:rPr>
          <w:rFonts w:asciiTheme="minorHAnsi" w:hAnsiTheme="minorHAnsi" w:cstheme="minorHAnsi"/>
          <w:szCs w:val="18"/>
        </w:rPr>
      </w:pPr>
    </w:p>
    <w:p w14:paraId="24E0AA31"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7152" behindDoc="0" locked="0" layoutInCell="1" allowOverlap="1" wp14:anchorId="3A6F6EB2" wp14:editId="5FF66A25">
                <wp:simplePos x="0" y="0"/>
                <wp:positionH relativeFrom="column">
                  <wp:posOffset>4343188</wp:posOffset>
                </wp:positionH>
                <wp:positionV relativeFrom="paragraph">
                  <wp:posOffset>199602</wp:posOffset>
                </wp:positionV>
                <wp:extent cx="194945" cy="321733"/>
                <wp:effectExtent l="0" t="63500" r="0" b="21590"/>
                <wp:wrapNone/>
                <wp:docPr id="55" name="Elbow Connector 55"/>
                <wp:cNvGraphicFramePr/>
                <a:graphic xmlns:a="http://schemas.openxmlformats.org/drawingml/2006/main">
                  <a:graphicData uri="http://schemas.microsoft.com/office/word/2010/wordprocessingShape">
                    <wps:wsp>
                      <wps:cNvCnPr/>
                      <wps:spPr>
                        <a:xfrm flipV="1">
                          <a:off x="0" y="0"/>
                          <a:ext cx="194945" cy="3217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605C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342pt;margin-top:15.7pt;width:15.35pt;height:25.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" strokecolor="#ed7d31 [3205]" strokeweight=".5pt">
                <v:stroke endarrow="block"/>
              </v:shape>
            </w:pict>
          </mc:Fallback>
        </mc:AlternateContent>
      </w:r>
      <w:r>
        <w:rPr>
          <w:noProof/>
        </w:rPr>
        <mc:AlternateContent>
          <mc:Choice Requires="wps">
            <w:drawing>
              <wp:anchor distT="0" distB="0" distL="114300" distR="114300" simplePos="0" relativeHeight="251696128" behindDoc="0" locked="0" layoutInCell="1" allowOverlap="1" wp14:anchorId="0B52F239" wp14:editId="082333F3">
                <wp:simplePos x="0" y="0"/>
                <wp:positionH relativeFrom="column">
                  <wp:posOffset>3876675</wp:posOffset>
                </wp:positionH>
                <wp:positionV relativeFrom="paragraph">
                  <wp:posOffset>359198</wp:posOffset>
                </wp:positionV>
                <wp:extent cx="465667" cy="626534"/>
                <wp:effectExtent l="0" t="0" r="17145" b="8890"/>
                <wp:wrapNone/>
                <wp:docPr id="54" name="Rectangle 54"/>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EADAF" w14:textId="77777777" w:rsidR="00E13A60" w:rsidRPr="004733B7" w:rsidRDefault="00E13A60"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2F239" id="Rectangle 54" o:spid="_x0000_s1034" style="position:absolute;margin-left:305.25pt;margin-top:28.3pt;width:36.65pt;height:49.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" fillcolor="#5b9bd5 [3204]" strokecolor="#1f4d78 [1604]" strokeweight="1pt">
                <v:textbox>
                  <w:txbxContent>
                    <w:p w14:paraId="70BEADAF" w14:textId="77777777" w:rsidR="00E13A60" w:rsidRPr="004733B7" w:rsidRDefault="00E13A60"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498CB071" wp14:editId="3559BD9C">
                <wp:simplePos x="0" y="0"/>
                <wp:positionH relativeFrom="column">
                  <wp:posOffset>4538133</wp:posOffset>
                </wp:positionH>
                <wp:positionV relativeFrom="paragraph">
                  <wp:posOffset>87841</wp:posOffset>
                </wp:positionV>
                <wp:extent cx="973667" cy="245533"/>
                <wp:effectExtent l="0" t="0" r="17145" b="8890"/>
                <wp:wrapNone/>
                <wp:docPr id="51" name="Rounded Rectangle 51"/>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52BBE1" w14:textId="77777777" w:rsidR="00E13A60" w:rsidRPr="004733B7" w:rsidRDefault="00E13A60" w:rsidP="00C9004B">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8CB071" id="Rounded Rectangle 51" o:spid="_x0000_s1035" style="position:absolute;margin-left:357.35pt;margin-top:6.9pt;width:76.65pt;height:19.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" fillcolor="red" strokecolor="#1f4d78 [1604]" strokeweight="1pt">
                <v:stroke joinstyle="miter"/>
                <v:textbox>
                  <w:txbxContent>
                    <w:p w14:paraId="2552BBE1" w14:textId="77777777" w:rsidR="00E13A60" w:rsidRPr="004733B7" w:rsidRDefault="00E13A60" w:rsidP="00C9004B">
                      <w:pPr>
                        <w:jc w:val="center"/>
                        <w:rPr>
                          <w:sz w:val="16"/>
                          <w:szCs w:val="16"/>
                          <w:lang w:val="en-US"/>
                        </w:rPr>
                      </w:pPr>
                      <w:r>
                        <w:rPr>
                          <w:sz w:val="16"/>
                          <w:szCs w:val="16"/>
                          <w:lang w:val="en-US"/>
                        </w:rPr>
                        <w:t>Port Object</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4ECBEC5A" wp14:editId="00371B01">
                <wp:simplePos x="0" y="0"/>
                <wp:positionH relativeFrom="column">
                  <wp:posOffset>1464733</wp:posOffset>
                </wp:positionH>
                <wp:positionV relativeFrom="paragraph">
                  <wp:posOffset>335068</wp:posOffset>
                </wp:positionV>
                <wp:extent cx="457200" cy="109644"/>
                <wp:effectExtent l="0" t="0" r="38100" b="81280"/>
                <wp:wrapNone/>
                <wp:docPr id="47" name="Elbow Connector 47"/>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90ABAE" id="Elbow Connector 47" o:spid="_x0000_s1026" type="#_x0000_t34" style="position:absolute;margin-left:115.35pt;margin-top:26.4pt;width:36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uv0/&#10;V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5D13B4D3" wp14:editId="580CFD16">
                <wp:simplePos x="0" y="0"/>
                <wp:positionH relativeFrom="column">
                  <wp:posOffset>1921510</wp:posOffset>
                </wp:positionH>
                <wp:positionV relativeFrom="paragraph">
                  <wp:posOffset>335280</wp:posOffset>
                </wp:positionV>
                <wp:extent cx="973667" cy="245533"/>
                <wp:effectExtent l="0" t="0" r="17145" b="8890"/>
                <wp:wrapNone/>
                <wp:docPr id="42" name="Rounded Rectangle 4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8CD981" w14:textId="77777777" w:rsidR="00E13A60" w:rsidRPr="004733B7" w:rsidRDefault="00E13A60" w:rsidP="00C9004B">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3B4D3" id="Rounded Rectangle 42" o:spid="_x0000_s1036" style="position:absolute;margin-left:151.3pt;margin-top:26.4pt;width:76.6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" fillcolor="#5b9bd5 [3204]" strokecolor="#1f4d78 [1604]" strokeweight="1pt">
                <v:stroke joinstyle="miter"/>
                <v:textbox>
                  <w:txbxContent>
                    <w:p w14:paraId="468CD981" w14:textId="77777777" w:rsidR="00E13A60" w:rsidRPr="004733B7" w:rsidRDefault="00E13A60" w:rsidP="00C9004B">
                      <w:pPr>
                        <w:jc w:val="center"/>
                        <w:rPr>
                          <w:sz w:val="16"/>
                          <w:szCs w:val="16"/>
                          <w:lang w:val="en-US"/>
                        </w:rPr>
                      </w:pPr>
                      <w:r>
                        <w:rPr>
                          <w:sz w:val="16"/>
                          <w:szCs w:val="16"/>
                          <w:lang w:val="en-US"/>
                        </w:rPr>
                        <w:t>Telemetry Object</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05561594" wp14:editId="52868769">
                <wp:simplePos x="0" y="0"/>
                <wp:positionH relativeFrom="column">
                  <wp:posOffset>490643</wp:posOffset>
                </wp:positionH>
                <wp:positionV relativeFrom="paragraph">
                  <wp:posOffset>197273</wp:posOffset>
                </wp:positionV>
                <wp:extent cx="973667" cy="245533"/>
                <wp:effectExtent l="0" t="0" r="17145" b="8890"/>
                <wp:wrapNone/>
                <wp:docPr id="37" name="Rounded Rectangle 37"/>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BF9353" w14:textId="77777777" w:rsidR="00E13A60" w:rsidRPr="004733B7" w:rsidRDefault="00E13A60" w:rsidP="00C9004B">
                            <w:pPr>
                              <w:jc w:val="center"/>
                              <w:rPr>
                                <w:sz w:val="16"/>
                                <w:szCs w:val="16"/>
                                <w:lang w:val="en-US"/>
                              </w:rPr>
                            </w:pPr>
                            <w:r>
                              <w:rPr>
                                <w:sz w:val="16"/>
                                <w:szCs w:val="16"/>
                                <w:lang w:val="en-US"/>
                              </w:rPr>
                              <w:t>Flow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561594" id="Rounded Rectangle 37" o:spid="_x0000_s1037" style="position:absolute;margin-left:38.65pt;margin-top:15.55pt;width:76.65pt;height:19.3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" fillcolor="#5b9bd5 [3204]" strokecolor="#1f4d78 [1604]" strokeweight="1pt">
                <v:stroke joinstyle="miter"/>
                <v:textbox>
                  <w:txbxContent>
                    <w:p w14:paraId="05BF9353" w14:textId="77777777" w:rsidR="00E13A60" w:rsidRPr="004733B7" w:rsidRDefault="00E13A60" w:rsidP="00C9004B">
                      <w:pPr>
                        <w:jc w:val="center"/>
                        <w:rPr>
                          <w:sz w:val="16"/>
                          <w:szCs w:val="16"/>
                          <w:lang w:val="en-US"/>
                        </w:rPr>
                      </w:pPr>
                      <w:r>
                        <w:rPr>
                          <w:sz w:val="16"/>
                          <w:szCs w:val="16"/>
                          <w:lang w:val="en-US"/>
                        </w:rPr>
                        <w:t>Flow Stats</w:t>
                      </w:r>
                    </w:p>
                  </w:txbxContent>
                </v:textbox>
              </v:roundrect>
            </w:pict>
          </mc:Fallback>
        </mc:AlternateContent>
      </w:r>
    </w:p>
    <w:p w14:paraId="59EDEF4B"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8176" behindDoc="0" locked="0" layoutInCell="1" allowOverlap="1" wp14:anchorId="0E05AD46" wp14:editId="0AD52003">
                <wp:simplePos x="0" y="0"/>
                <wp:positionH relativeFrom="column">
                  <wp:posOffset>4343400</wp:posOffset>
                </wp:positionH>
                <wp:positionV relativeFrom="paragraph">
                  <wp:posOffset>228177</wp:posOffset>
                </wp:positionV>
                <wp:extent cx="194733" cy="0"/>
                <wp:effectExtent l="0" t="63500" r="0" b="76200"/>
                <wp:wrapNone/>
                <wp:docPr id="56" name="Elbow Connector 56"/>
                <wp:cNvGraphicFramePr/>
                <a:graphic xmlns:a="http://schemas.openxmlformats.org/drawingml/2006/main">
                  <a:graphicData uri="http://schemas.microsoft.com/office/word/2010/wordprocessingShape">
                    <wps:wsp>
                      <wps:cNvCnPr/>
                      <wps:spPr>
                        <a:xfrm>
                          <a:off x="0" y="0"/>
                          <a:ext cx="194733" cy="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4F5FFD" id="Elbow Connector 56" o:spid="_x0000_s1026" type="#_x0000_t34" style="position:absolute;margin-left:342pt;margin-top:17.95pt;width:15.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" strokecolor="#ed7d31 [3205]" strokeweight=".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D39D4CE" wp14:editId="1EA5A1C7">
                <wp:simplePos x="0" y="0"/>
                <wp:positionH relativeFrom="column">
                  <wp:posOffset>3141134</wp:posOffset>
                </wp:positionH>
                <wp:positionV relativeFrom="paragraph">
                  <wp:posOffset>118110</wp:posOffset>
                </wp:positionV>
                <wp:extent cx="736600" cy="245110"/>
                <wp:effectExtent l="0" t="0" r="12700" b="8890"/>
                <wp:wrapNone/>
                <wp:docPr id="44" name="Rounded Rectangle 44"/>
                <wp:cNvGraphicFramePr/>
                <a:graphic xmlns:a="http://schemas.openxmlformats.org/drawingml/2006/main">
                  <a:graphicData uri="http://schemas.microsoft.com/office/word/2010/wordprocessingShape">
                    <wps:wsp>
                      <wps:cNvSpPr/>
                      <wps:spPr>
                        <a:xfrm>
                          <a:off x="0" y="0"/>
                          <a:ext cx="736600" cy="245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EA53B" w14:textId="77777777" w:rsidR="00E13A60" w:rsidRPr="004733B7" w:rsidRDefault="00E13A60" w:rsidP="00C9004B">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39D4CE" id="Rounded Rectangle 44" o:spid="_x0000_s1038" style="position:absolute;margin-left:247.35pt;margin-top:9.3pt;width:58pt;height:19.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" fillcolor="#5b9bd5 [3204]" strokecolor="#1f4d78 [1604]" strokeweight="1pt">
                <v:stroke joinstyle="miter"/>
                <v:textbox>
                  <w:txbxContent>
                    <w:p w14:paraId="4CEEA53B" w14:textId="77777777" w:rsidR="00E13A60" w:rsidRPr="004733B7" w:rsidRDefault="00E13A60" w:rsidP="00C9004B">
                      <w:pPr>
                        <w:jc w:val="center"/>
                        <w:rPr>
                          <w:sz w:val="16"/>
                          <w:szCs w:val="16"/>
                          <w:lang w:val="en-US"/>
                        </w:rPr>
                      </w:pPr>
                      <w:r>
                        <w:rPr>
                          <w:sz w:val="16"/>
                          <w:szCs w:val="16"/>
                          <w:lang w:val="en-US"/>
                        </w:rPr>
                        <w:t>TAM Object</w:t>
                      </w:r>
                    </w:p>
                  </w:txbxContent>
                </v:textbox>
              </v:roundrect>
            </w:pict>
          </mc:Fallback>
        </mc:AlternateContent>
      </w:r>
      <w:r>
        <w:rPr>
          <w:noProof/>
        </w:rPr>
        <mc:AlternateContent>
          <mc:Choice Requires="wps">
            <w:drawing>
              <wp:anchor distT="0" distB="0" distL="114300" distR="114300" simplePos="0" relativeHeight="251694080" behindDoc="0" locked="0" layoutInCell="1" allowOverlap="1" wp14:anchorId="533C18F2" wp14:editId="4395EAF5">
                <wp:simplePos x="0" y="0"/>
                <wp:positionH relativeFrom="column">
                  <wp:posOffset>4538133</wp:posOffset>
                </wp:positionH>
                <wp:positionV relativeFrom="paragraph">
                  <wp:posOffset>91016</wp:posOffset>
                </wp:positionV>
                <wp:extent cx="973667" cy="245533"/>
                <wp:effectExtent l="0" t="0" r="17145" b="8890"/>
                <wp:wrapNone/>
                <wp:docPr id="52" name="Rounded Rectangle 52"/>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665DFA" w14:textId="77777777" w:rsidR="00E13A60" w:rsidRPr="004733B7" w:rsidRDefault="00E13A60" w:rsidP="00C9004B">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C18F2" id="Rounded Rectangle 52" o:spid="_x0000_s1039" style="position:absolute;margin-left:357.35pt;margin-top:7.15pt;width:76.65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" fillcolor="red" strokecolor="#1f4d78 [1604]" strokeweight="1pt">
                <v:stroke joinstyle="miter"/>
                <v:textbox>
                  <w:txbxContent>
                    <w:p w14:paraId="5D665DFA" w14:textId="77777777" w:rsidR="00E13A60" w:rsidRPr="004733B7" w:rsidRDefault="00E13A60" w:rsidP="00C9004B">
                      <w:pPr>
                        <w:jc w:val="center"/>
                        <w:rPr>
                          <w:sz w:val="16"/>
                          <w:szCs w:val="16"/>
                          <w:lang w:val="en-US"/>
                        </w:rPr>
                      </w:pPr>
                      <w:r>
                        <w:rPr>
                          <w:sz w:val="16"/>
                          <w:szCs w:val="16"/>
                          <w:lang w:val="en-US"/>
                        </w:rPr>
                        <w:t>Vlan Object</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69639A2F" wp14:editId="2D1EED78">
                <wp:simplePos x="0" y="0"/>
                <wp:positionH relativeFrom="column">
                  <wp:posOffset>2903855</wp:posOffset>
                </wp:positionH>
                <wp:positionV relativeFrom="paragraph">
                  <wp:posOffset>287443</wp:posOffset>
                </wp:positionV>
                <wp:extent cx="237278" cy="186055"/>
                <wp:effectExtent l="0" t="63500" r="0" b="17145"/>
                <wp:wrapNone/>
                <wp:docPr id="50" name="Elbow Connector 50"/>
                <wp:cNvGraphicFramePr/>
                <a:graphic xmlns:a="http://schemas.openxmlformats.org/drawingml/2006/main">
                  <a:graphicData uri="http://schemas.microsoft.com/office/word/2010/wordprocessingShape">
                    <wps:wsp>
                      <wps:cNvCnPr/>
                      <wps:spPr>
                        <a:xfrm flipV="1">
                          <a:off x="0" y="0"/>
                          <a:ext cx="237278" cy="18605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86199F" id="Elbow Connector 50" o:spid="_x0000_s1026" type="#_x0000_t34" style="position:absolute;margin-left:228.65pt;margin-top:22.65pt;width:18.7pt;height:14.6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" strokecolor="#ed7d31 [3205]" strokeweight=".5pt">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1688D9C1" wp14:editId="1B168DB1">
                <wp:simplePos x="0" y="0"/>
                <wp:positionH relativeFrom="column">
                  <wp:posOffset>2895388</wp:posOffset>
                </wp:positionH>
                <wp:positionV relativeFrom="paragraph">
                  <wp:posOffset>16087</wp:posOffset>
                </wp:positionV>
                <wp:extent cx="245745" cy="135466"/>
                <wp:effectExtent l="0" t="0" r="33655" b="80645"/>
                <wp:wrapNone/>
                <wp:docPr id="49" name="Elbow Connector 49"/>
                <wp:cNvGraphicFramePr/>
                <a:graphic xmlns:a="http://schemas.openxmlformats.org/drawingml/2006/main">
                  <a:graphicData uri="http://schemas.microsoft.com/office/word/2010/wordprocessingShape">
                    <wps:wsp>
                      <wps:cNvCnPr/>
                      <wps:spPr>
                        <a:xfrm>
                          <a:off x="0" y="0"/>
                          <a:ext cx="245745" cy="13546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04F552" id="Elbow Connector 49" o:spid="_x0000_s1026" type="#_x0000_t34" style="position:absolute;margin-left:228pt;margin-top:1.25pt;width:19.35pt;height:10.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4B468B34" wp14:editId="6C5723CD">
                <wp:simplePos x="0" y="0"/>
                <wp:positionH relativeFrom="column">
                  <wp:posOffset>1928283</wp:posOffset>
                </wp:positionH>
                <wp:positionV relativeFrom="paragraph">
                  <wp:posOffset>351790</wp:posOffset>
                </wp:positionV>
                <wp:extent cx="973667" cy="245533"/>
                <wp:effectExtent l="0" t="0" r="17145" b="8890"/>
                <wp:wrapNone/>
                <wp:docPr id="43" name="Rounded Rectangle 4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A50868" w14:textId="77777777" w:rsidR="00E13A60" w:rsidRPr="004733B7" w:rsidRDefault="00E13A60" w:rsidP="00C9004B">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68B34" id="Rounded Rectangle 43" o:spid="_x0000_s1040" style="position:absolute;margin-left:151.85pt;margin-top:27.7pt;width:76.65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" fillcolor="#5b9bd5 [3204]" strokecolor="#1f4d78 [1604]" strokeweight="1pt">
                <v:stroke joinstyle="miter"/>
                <v:textbox>
                  <w:txbxContent>
                    <w:p w14:paraId="43A50868" w14:textId="77777777" w:rsidR="00E13A60" w:rsidRPr="004733B7" w:rsidRDefault="00E13A60" w:rsidP="00C9004B">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66056E79" wp14:editId="796C13A9">
                <wp:simplePos x="0" y="0"/>
                <wp:positionH relativeFrom="column">
                  <wp:posOffset>490644</wp:posOffset>
                </wp:positionH>
                <wp:positionV relativeFrom="paragraph">
                  <wp:posOffset>228812</wp:posOffset>
                </wp:positionV>
                <wp:extent cx="973667" cy="245533"/>
                <wp:effectExtent l="0" t="0" r="17145" b="8890"/>
                <wp:wrapNone/>
                <wp:docPr id="38" name="Rounded Rectangle 3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ED11C4" w14:textId="77777777" w:rsidR="00E13A60" w:rsidRPr="004733B7" w:rsidRDefault="00E13A60" w:rsidP="00C9004B">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056E79" id="Rounded Rectangle 38" o:spid="_x0000_s1041" style="position:absolute;margin-left:38.65pt;margin-top:18pt;width:76.65pt;height:19.3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" fillcolor="#5b9bd5 [3204]" strokecolor="#1f4d78 [1604]" strokeweight="1pt">
                <v:stroke joinstyle="miter"/>
                <v:textbox>
                  <w:txbxContent>
                    <w:p w14:paraId="16ED11C4" w14:textId="77777777" w:rsidR="00E13A60" w:rsidRPr="004733B7" w:rsidRDefault="00E13A60" w:rsidP="00C9004B">
                      <w:pPr>
                        <w:jc w:val="center"/>
                        <w:rPr>
                          <w:sz w:val="16"/>
                          <w:szCs w:val="16"/>
                          <w:lang w:val="en-US"/>
                        </w:rPr>
                      </w:pPr>
                      <w:r>
                        <w:rPr>
                          <w:sz w:val="16"/>
                          <w:szCs w:val="16"/>
                          <w:lang w:val="en-US"/>
                        </w:rPr>
                        <w:t>Event 1</w:t>
                      </w:r>
                    </w:p>
                  </w:txbxContent>
                </v:textbox>
              </v:roundrect>
            </w:pict>
          </mc:Fallback>
        </mc:AlternateContent>
      </w:r>
    </w:p>
    <w:p w14:paraId="1801F3C1"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9200" behindDoc="0" locked="0" layoutInCell="1" allowOverlap="1" wp14:anchorId="423B3653" wp14:editId="749FF8C6">
                <wp:simplePos x="0" y="0"/>
                <wp:positionH relativeFrom="column">
                  <wp:posOffset>4343400</wp:posOffset>
                </wp:positionH>
                <wp:positionV relativeFrom="paragraph">
                  <wp:posOffset>52917</wp:posOffset>
                </wp:positionV>
                <wp:extent cx="194310" cy="296333"/>
                <wp:effectExtent l="0" t="0" r="34290" b="72390"/>
                <wp:wrapNone/>
                <wp:docPr id="57" name="Elbow Connector 57"/>
                <wp:cNvGraphicFramePr/>
                <a:graphic xmlns:a="http://schemas.openxmlformats.org/drawingml/2006/main">
                  <a:graphicData uri="http://schemas.microsoft.com/office/word/2010/wordprocessingShape">
                    <wps:wsp>
                      <wps:cNvCnPr/>
                      <wps:spPr>
                        <a:xfrm>
                          <a:off x="0" y="0"/>
                          <a:ext cx="194310" cy="2963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895B72" id="Elbow Connector 57" o:spid="_x0000_s1026" type="#_x0000_t34" style="position:absolute;margin-left:342pt;margin-top:4.15pt;width:15.3pt;height:23.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695104" behindDoc="0" locked="0" layoutInCell="1" allowOverlap="1" wp14:anchorId="3817AFFA" wp14:editId="7FC6E0F5">
                <wp:simplePos x="0" y="0"/>
                <wp:positionH relativeFrom="column">
                  <wp:posOffset>4538133</wp:posOffset>
                </wp:positionH>
                <wp:positionV relativeFrom="paragraph">
                  <wp:posOffset>186266</wp:posOffset>
                </wp:positionV>
                <wp:extent cx="973667" cy="245533"/>
                <wp:effectExtent l="0" t="0" r="17145" b="8890"/>
                <wp:wrapNone/>
                <wp:docPr id="53" name="Rounded Rectangle 53"/>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E2E88" w14:textId="77777777" w:rsidR="00E13A60" w:rsidRPr="004733B7" w:rsidRDefault="00E13A60" w:rsidP="00C9004B">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17AFFA" id="Rounded Rectangle 53" o:spid="_x0000_s1042" style="position:absolute;margin-left:357.35pt;margin-top:14.65pt;width:76.65pt;height:19.3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" fillcolor="red" strokecolor="#1f4d78 [1604]" strokeweight="1pt">
                <v:stroke joinstyle="miter"/>
                <v:textbox>
                  <w:txbxContent>
                    <w:p w14:paraId="6EFE2E88" w14:textId="77777777" w:rsidR="00E13A60" w:rsidRPr="004733B7" w:rsidRDefault="00E13A60" w:rsidP="00C9004B">
                      <w:pPr>
                        <w:jc w:val="center"/>
                        <w:rPr>
                          <w:sz w:val="16"/>
                          <w:szCs w:val="16"/>
                          <w:lang w:val="en-US"/>
                        </w:rPr>
                      </w:pPr>
                      <w:r>
                        <w:rPr>
                          <w:sz w:val="16"/>
                          <w:szCs w:val="16"/>
                          <w:lang w:val="en-US"/>
                        </w:rPr>
                        <w:t>Queue Object</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0BB120BA" wp14:editId="25412DA7">
                <wp:simplePos x="0" y="0"/>
                <wp:positionH relativeFrom="column">
                  <wp:posOffset>1464522</wp:posOffset>
                </wp:positionH>
                <wp:positionV relativeFrom="paragraph">
                  <wp:posOffset>179917</wp:posOffset>
                </wp:positionV>
                <wp:extent cx="457411" cy="118533"/>
                <wp:effectExtent l="0" t="63500" r="0" b="21590"/>
                <wp:wrapNone/>
                <wp:docPr id="48" name="Elbow Connector 48"/>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1A53B" id="Elbow Connector 48" o:spid="_x0000_s1026" type="#_x0000_t34" style="position:absolute;margin-left:115.3pt;margin-top:14.15pt;width:36pt;height:9.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" strokecolor="#ed7d31 [3205]" strokeweight=".5pt">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50812E58" wp14:editId="06DBB52C">
                <wp:simplePos x="0" y="0"/>
                <wp:positionH relativeFrom="column">
                  <wp:posOffset>1464733</wp:posOffset>
                </wp:positionH>
                <wp:positionV relativeFrom="paragraph">
                  <wp:posOffset>10160</wp:posOffset>
                </wp:positionV>
                <wp:extent cx="457200" cy="110067"/>
                <wp:effectExtent l="0" t="0" r="38100" b="80645"/>
                <wp:wrapNone/>
                <wp:docPr id="46" name="Elbow Connector 46"/>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C9D4CD" id="Elbow Connector 46" o:spid="_x0000_s1026" type="#_x0000_t34" style="position:absolute;margin-left:115.35pt;margin-top:.8pt;width:36pt;height: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" strokecolor="#ed7d31 [3205]" strokeweight=".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35C20C3C" wp14:editId="705C3CED">
                <wp:simplePos x="0" y="0"/>
                <wp:positionH relativeFrom="column">
                  <wp:posOffset>491067</wp:posOffset>
                </wp:positionH>
                <wp:positionV relativeFrom="paragraph">
                  <wp:posOffset>177800</wp:posOffset>
                </wp:positionV>
                <wp:extent cx="973667" cy="245533"/>
                <wp:effectExtent l="0" t="0" r="17145" b="8890"/>
                <wp:wrapNone/>
                <wp:docPr id="39" name="Rounded Rectangle 3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0D1D2" w14:textId="77777777" w:rsidR="00E13A60" w:rsidRPr="004733B7" w:rsidRDefault="00E13A60" w:rsidP="00C9004B">
                            <w:pPr>
                              <w:jc w:val="center"/>
                              <w:rPr>
                                <w:sz w:val="16"/>
                                <w:szCs w:val="16"/>
                                <w:lang w:val="en-US"/>
                              </w:rPr>
                            </w:pPr>
                            <w:r>
                              <w:rPr>
                                <w:sz w:val="16"/>
                                <w:szCs w:val="16"/>
                                <w:lang w:val="en-US"/>
                              </w:rPr>
                              <w:t>Event 1</w:t>
                            </w:r>
                            <w:r>
                              <w:rPr>
                                <w:noProof/>
                                <w:lang w:val="en-US" w:eastAsia="en-US" w:bidi="ar-SA"/>
                              </w:rPr>
                              <w:drawing>
                                <wp:inline distT="0" distB="0" distL="0" distR="0" wp14:anchorId="6548340F" wp14:editId="1E020DED">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C20C3C" id="Rounded Rectangle 39" o:spid="_x0000_s1043" style="position:absolute;margin-left:38.65pt;margin-top:14pt;width:76.65pt;height:19.3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" fillcolor="#5b9bd5 [3204]" strokecolor="#1f4d78 [1604]" strokeweight="1pt">
                <v:stroke joinstyle="miter"/>
                <v:textbox>
                  <w:txbxContent>
                    <w:p w14:paraId="09D0D1D2" w14:textId="77777777" w:rsidR="00E13A60" w:rsidRPr="004733B7" w:rsidRDefault="00E13A60" w:rsidP="00C9004B">
                      <w:pPr>
                        <w:jc w:val="center"/>
                        <w:rPr>
                          <w:sz w:val="16"/>
                          <w:szCs w:val="16"/>
                          <w:lang w:val="en-US"/>
                        </w:rPr>
                      </w:pPr>
                      <w:r>
                        <w:rPr>
                          <w:sz w:val="16"/>
                          <w:szCs w:val="16"/>
                          <w:lang w:val="en-US"/>
                        </w:rPr>
                        <w:t>Event 1</w:t>
                      </w:r>
                      <w:r>
                        <w:rPr>
                          <w:noProof/>
                          <w:lang w:val="en-US" w:eastAsia="en-US" w:bidi="ar-SA"/>
                        </w:rPr>
                        <w:drawing>
                          <wp:inline distT="0" distB="0" distL="0" distR="0" wp14:anchorId="6548340F" wp14:editId="1E020DED">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 cy="116840"/>
                                    </a:xfrm>
                                    <a:prstGeom prst="rect">
                                      <a:avLst/>
                                    </a:prstGeom>
                                  </pic:spPr>
                                </pic:pic>
                              </a:graphicData>
                            </a:graphic>
                          </wp:inline>
                        </w:drawing>
                      </w:r>
                    </w:p>
                  </w:txbxContent>
                </v:textbox>
              </v:roundrect>
            </w:pict>
          </mc:Fallback>
        </mc:AlternateContent>
      </w:r>
    </w:p>
    <w:p w14:paraId="1DF0EEFC" w14:textId="77777777" w:rsidR="00CB49BF" w:rsidRPr="00CB49BF" w:rsidRDefault="00CB49BF" w:rsidP="00CB49BF">
      <w:pPr>
        <w:pStyle w:val="NormalWeb"/>
        <w:rPr>
          <w:lang w:val="en-IN" w:eastAsia="en-IN" w:bidi="te-IN"/>
        </w:rPr>
      </w:pPr>
    </w:p>
    <w:p w14:paraId="3F0CF20B" w14:textId="77777777" w:rsidR="00CB49BF" w:rsidRPr="00CB49BF" w:rsidRDefault="00033A86" w:rsidP="00CB49BF">
      <w:pPr>
        <w:pStyle w:val="Heading2"/>
        <w:numPr>
          <w:ilvl w:val="2"/>
          <w:numId w:val="3"/>
        </w:numPr>
      </w:pPr>
      <w:bookmarkStart w:id="45" w:name="_Toc528317642"/>
      <w:r>
        <w:t>Create common report and collector objects</w:t>
      </w:r>
      <w:bookmarkEnd w:id="45"/>
    </w:p>
    <w:p w14:paraId="6EAE682F" w14:textId="77777777" w:rsidR="00C9004B" w:rsidRPr="00C9004B" w:rsidRDefault="00033A86" w:rsidP="00CB49BF">
      <w:pPr>
        <w:ind w:left="720"/>
      </w:pPr>
      <w:r w:rsidRPr="00C9004B">
        <w:t>Common collector and report object is created to show how TAM objects can be reused. New collector or report objects can be created and used as need</w:t>
      </w:r>
      <w:r w:rsidR="00AE3359" w:rsidRPr="00C9004B">
        <w:t>ed</w:t>
      </w:r>
      <w:r w:rsidRPr="00C9004B">
        <w:t>. TAM 2.0 doesn’t make any assumption or puts any constraint regarding object reuse.</w:t>
      </w:r>
    </w:p>
    <w:p w14:paraId="33DFCB43" w14:textId="77777777" w:rsidR="00C9004B" w:rsidRPr="00C9004B" w:rsidRDefault="00C9004B" w:rsidP="00C9004B">
      <w:pPr>
        <w:pStyle w:val="Heading2"/>
        <w:ind w:left="720" w:firstLine="0"/>
        <w:rPr>
          <w:color w:val="000000" w:themeColor="text1"/>
          <w:sz w:val="18"/>
          <w:szCs w:val="18"/>
        </w:rPr>
      </w:pPr>
    </w:p>
    <w:p w14:paraId="2B858A4E" w14:textId="77777777" w:rsidR="00033A86" w:rsidRPr="00C9004B" w:rsidRDefault="00033A86" w:rsidP="00CB49BF">
      <w:pPr>
        <w:ind w:left="720"/>
      </w:pPr>
      <w:r w:rsidRPr="00C9004B">
        <w:t>As a good practise objects should be reused whenever possible.</w:t>
      </w:r>
    </w:p>
    <w:p w14:paraId="3D179852" w14:textId="77777777" w:rsidR="005B4510" w:rsidRPr="005B4510" w:rsidRDefault="005B4510" w:rsidP="005B4510">
      <w:pPr>
        <w:pStyle w:val="NormalWeb"/>
        <w:spacing w:before="0" w:beforeAutospacing="0" w:after="0" w:afterAutospacing="0"/>
        <w:rPr>
          <w:lang w:val="en-IN" w:eastAsia="en-IN" w:bidi="te-IN"/>
        </w:rPr>
      </w:pPr>
    </w:p>
    <w:p w14:paraId="4D3B4E4A"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14:paraId="7737582D"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213EBAC0"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p>
    <w:p w14:paraId="7E8F09B9"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[0].value.s32 = SAI_TAM_TRANSPORT_TYPE_UDP; </w:t>
      </w:r>
    </w:p>
    <w:p w14:paraId="50750454" w14:textId="77777777" w:rsidR="00033A86" w:rsidRDefault="00033A86" w:rsidP="00C9004B">
      <w:pPr>
        <w:spacing w:after="0"/>
        <w:ind w:left="1440"/>
        <w:rPr>
          <w:rFonts w:asciiTheme="minorHAnsi" w:eastAsia="Times New Roman" w:hAnsiTheme="minorHAnsi" w:cs="Consolas"/>
          <w:szCs w:val="18"/>
        </w:rPr>
      </w:pPr>
    </w:p>
    <w:p w14:paraId="3433E9C0" w14:textId="77777777" w:rsidR="00C9004B" w:rsidRPr="00033A86"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].id = SAI_TAM_TRANSPORT_ATTR_</w:t>
      </w:r>
      <w:r>
        <w:rPr>
          <w:rFonts w:asciiTheme="minorHAnsi" w:eastAsia="Times New Roman" w:hAnsiTheme="minorHAnsi" w:cs="Consolas"/>
          <w:szCs w:val="18"/>
        </w:rPr>
        <w:t>MTU</w:t>
      </w:r>
      <w:r w:rsidRPr="00033A86">
        <w:rPr>
          <w:rFonts w:asciiTheme="minorHAnsi" w:eastAsia="Times New Roman" w:hAnsiTheme="minorHAnsi" w:cs="Consolas"/>
          <w:szCs w:val="18"/>
        </w:rPr>
        <w:t>;</w:t>
      </w:r>
    </w:p>
    <w:p w14:paraId="469B3F6B" w14:textId="77777777" w:rsidR="00C9004B" w:rsidRPr="00C9004B"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 xml:space="preserve">].value.s32 = </w:t>
      </w:r>
      <w:r>
        <w:rPr>
          <w:rFonts w:asciiTheme="minorHAnsi" w:eastAsia="Times New Roman" w:hAnsiTheme="minorHAnsi" w:cs="Consolas"/>
          <w:szCs w:val="18"/>
        </w:rPr>
        <w:t>1500</w:t>
      </w:r>
      <w:r w:rsidRPr="00033A86">
        <w:rPr>
          <w:rFonts w:asciiTheme="minorHAnsi" w:eastAsia="Times New Roman" w:hAnsiTheme="minorHAnsi" w:cs="Consolas"/>
          <w:szCs w:val="18"/>
        </w:rPr>
        <w:t xml:space="preserve">; </w:t>
      </w:r>
    </w:p>
    <w:p w14:paraId="4CDCCF73" w14:textId="77777777" w:rsidR="00C9004B" w:rsidRDefault="00C9004B" w:rsidP="00C9004B">
      <w:pPr>
        <w:spacing w:after="0"/>
        <w:ind w:left="1440"/>
        <w:rPr>
          <w:rFonts w:asciiTheme="minorHAnsi" w:eastAsia="Times New Roman" w:hAnsiTheme="minorHAnsi" w:cs="Consolas"/>
          <w:szCs w:val="18"/>
        </w:rPr>
      </w:pPr>
    </w:p>
    <w:p w14:paraId="4E0F57FA"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sidR="00C9004B">
        <w:rPr>
          <w:rFonts w:asciiTheme="minorHAnsi" w:eastAsia="Times New Roman" w:hAnsiTheme="minorHAnsi" w:cs="Consolas"/>
          <w:szCs w:val="18"/>
        </w:rPr>
        <w:t>2</w:t>
      </w:r>
      <w:r w:rsidRPr="00033A86">
        <w:rPr>
          <w:rFonts w:asciiTheme="minorHAnsi" w:eastAsia="Times New Roman" w:hAnsiTheme="minorHAnsi" w:cs="Consolas"/>
          <w:szCs w:val="18"/>
        </w:rPr>
        <w:t>;</w:t>
      </w:r>
    </w:p>
    <w:p w14:paraId="3DAEEC8F" w14:textId="77777777" w:rsidR="00033A86" w:rsidRPr="00033A86" w:rsidRDefault="00033A86" w:rsidP="00C9004B">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p>
    <w:p w14:paraId="7AB60283"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14:paraId="338B5041" w14:textId="77777777"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p>
    <w:p w14:paraId="0292A06A" w14:textId="77777777"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p>
    <w:p w14:paraId="4E20AAF8" w14:textId="77777777" w:rsid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p>
    <w:p w14:paraId="564BC93B" w14:textId="77777777" w:rsidR="00033A86" w:rsidRDefault="00033A86" w:rsidP="005B4510">
      <w:pPr>
        <w:spacing w:after="0"/>
        <w:ind w:left="576" w:firstLine="720"/>
        <w:rPr>
          <w:rFonts w:asciiTheme="minorHAnsi" w:eastAsia="Times New Roman" w:hAnsiTheme="minorHAnsi" w:cs="Consolas"/>
          <w:szCs w:val="18"/>
        </w:rPr>
      </w:pPr>
    </w:p>
    <w:p w14:paraId="3473C4CF" w14:textId="77777777"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14:paraId="58521403" w14:textId="77777777" w:rsidR="007F5721" w:rsidRPr="00033A86" w:rsidRDefault="007F5721" w:rsidP="007F5721">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5FD6969F"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SAI_TAM_COLLECTOR_ATTR_SRC_IP;</w:t>
      </w:r>
    </w:p>
    <w:p w14:paraId="465D424E"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14:paraId="02C57D6F"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[0].value.ipaddr.ip4 = 0x0101010a; </w:t>
      </w:r>
    </w:p>
    <w:p w14:paraId="6D69CFA8" w14:textId="77777777" w:rsidR="00033A86" w:rsidRPr="00033A86" w:rsidRDefault="00033A86" w:rsidP="007F5721">
      <w:pPr>
        <w:spacing w:after="0"/>
        <w:ind w:left="1440"/>
        <w:rPr>
          <w:rFonts w:asciiTheme="minorHAnsi" w:eastAsia="Times New Roman" w:hAnsiTheme="minorHAnsi" w:cs="Consolas"/>
          <w:szCs w:val="18"/>
        </w:rPr>
      </w:pPr>
    </w:p>
    <w:p w14:paraId="0F50530D"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[1].id = SAI_TAM_COLLECTOR_ATTR_DST_IP;</w:t>
      </w:r>
    </w:p>
    <w:p w14:paraId="178EDD3C"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14:paraId="5ECA1386"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[1].value.ipaddr.ip4 = 0x0101010b;</w:t>
      </w:r>
    </w:p>
    <w:p w14:paraId="095BD586" w14:textId="77777777" w:rsidR="00033A86" w:rsidRPr="00033A86" w:rsidRDefault="00033A86" w:rsidP="007F5721">
      <w:pPr>
        <w:spacing w:after="0"/>
        <w:ind w:left="1440"/>
        <w:rPr>
          <w:rFonts w:asciiTheme="minorHAnsi" w:eastAsia="Times New Roman" w:hAnsiTheme="minorHAnsi" w:cs="Consolas"/>
          <w:szCs w:val="18"/>
        </w:rPr>
      </w:pPr>
    </w:p>
    <w:p w14:paraId="231B20FE" w14:textId="7FD9BFD2"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[2].id = SAI_TAM_</w:t>
      </w:r>
      <w:del w:id="46" w:author="Mickey  Spiegel" w:date="2019-05-01T15:10:00Z">
        <w:r w:rsidRPr="00033A86" w:rsidDel="00CE2195">
          <w:rPr>
            <w:rFonts w:asciiTheme="minorHAnsi" w:eastAsia="Times New Roman" w:hAnsiTheme="minorHAnsi" w:cs="Consolas"/>
            <w:szCs w:val="18"/>
          </w:rPr>
          <w:delText>TRANSPORT</w:delText>
        </w:r>
      </w:del>
      <w:ins w:id="47" w:author="Mickey  Spiegel" w:date="2019-05-01T15:10:00Z">
        <w:r w:rsidR="00CE2195">
          <w:rPr>
            <w:rFonts w:asciiTheme="minorHAnsi" w:eastAsia="Times New Roman" w:hAnsiTheme="minorHAnsi" w:cs="Consolas"/>
            <w:szCs w:val="18"/>
          </w:rPr>
          <w:t>COLLECTOR</w:t>
        </w:r>
      </w:ins>
      <w:r w:rsidRPr="00033A86">
        <w:rPr>
          <w:rFonts w:asciiTheme="minorHAnsi" w:eastAsia="Times New Roman" w:hAnsiTheme="minorHAnsi" w:cs="Consolas"/>
          <w:szCs w:val="18"/>
        </w:rPr>
        <w:t>_ATTR</w:t>
      </w:r>
      <w:r w:rsidR="007F5721">
        <w:rPr>
          <w:rFonts w:asciiTheme="minorHAnsi" w:eastAsia="Times New Roman" w:hAnsiTheme="minorHAnsi" w:cs="Consolas"/>
          <w:szCs w:val="18"/>
        </w:rPr>
        <w:t>_TRANSPORT</w:t>
      </w:r>
      <w:r w:rsidRPr="00033A86">
        <w:rPr>
          <w:rFonts w:asciiTheme="minorHAnsi" w:eastAsia="Times New Roman" w:hAnsiTheme="minorHAnsi" w:cs="Consolas"/>
          <w:szCs w:val="18"/>
        </w:rPr>
        <w:t>;</w:t>
      </w:r>
    </w:p>
    <w:p w14:paraId="62CD634C"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w:t>
      </w:r>
      <w:proofErr w:type="spellStart"/>
      <w:r w:rsidRPr="00033A86">
        <w:rPr>
          <w:rFonts w:asciiTheme="minorHAnsi" w:eastAsia="Times New Roman" w:hAnsiTheme="minorHAnsi" w:cs="Consolas"/>
          <w:szCs w:val="18"/>
        </w:rPr>
        <w:t>value.oid</w:t>
      </w:r>
      <w:proofErr w:type="spellEnd"/>
      <w:r w:rsidRPr="00033A86">
        <w:rPr>
          <w:rFonts w:asciiTheme="minorHAnsi" w:eastAsia="Times New Roman" w:hAnsiTheme="minorHAnsi" w:cs="Consolas"/>
          <w:szCs w:val="18"/>
        </w:rPr>
        <w:t xml:space="preserve"> = </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14:paraId="7C674F32" w14:textId="77777777" w:rsidR="00033A86" w:rsidRPr="00033A86" w:rsidRDefault="00033A86" w:rsidP="007F5721">
      <w:pPr>
        <w:spacing w:after="0"/>
        <w:ind w:left="1440"/>
        <w:rPr>
          <w:rFonts w:asciiTheme="minorHAnsi" w:eastAsia="Times New Roman" w:hAnsiTheme="minorHAnsi" w:cs="Consolas"/>
          <w:szCs w:val="18"/>
        </w:rPr>
      </w:pPr>
    </w:p>
    <w:p w14:paraId="22562348"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[3].id = SAI_TAM_COLLECTOR_ATTR_DSCP_VALUE;</w:t>
      </w:r>
    </w:p>
    <w:p w14:paraId="5D944D35" w14:textId="77777777"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p>
    <w:p w14:paraId="1D62D21B" w14:textId="77777777" w:rsidR="00033A86" w:rsidRPr="00033A86" w:rsidRDefault="00033A86" w:rsidP="007F5721">
      <w:pPr>
        <w:spacing w:after="0"/>
        <w:ind w:left="1440"/>
        <w:rPr>
          <w:rFonts w:asciiTheme="minorHAnsi" w:eastAsia="Times New Roman" w:hAnsiTheme="minorHAnsi" w:cs="Consolas"/>
          <w:szCs w:val="18"/>
        </w:rPr>
      </w:pPr>
    </w:p>
    <w:p w14:paraId="73232634" w14:textId="77777777" w:rsidR="00033A86" w:rsidRPr="008A4EF5"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4;</w:t>
      </w:r>
    </w:p>
    <w:p w14:paraId="267D9546" w14:textId="77777777" w:rsidR="00033A86" w:rsidRPr="008A4EF5" w:rsidRDefault="00033A86"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p>
    <w:p w14:paraId="3AD465FD"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14:paraId="0159604C"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CCFFEBA"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326C0B7A" w14:textId="77777777"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6010775" w14:textId="77777777" w:rsidR="00033A86" w:rsidRDefault="00033A86" w:rsidP="005B4510">
      <w:pPr>
        <w:spacing w:after="0"/>
        <w:ind w:left="576" w:firstLine="720"/>
        <w:rPr>
          <w:rFonts w:asciiTheme="minorHAnsi" w:eastAsia="Times New Roman" w:hAnsiTheme="minorHAnsi" w:cs="Consolas"/>
          <w:szCs w:val="18"/>
        </w:rPr>
      </w:pPr>
    </w:p>
    <w:p w14:paraId="2087FFED" w14:textId="77777777"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14:paraId="1C71FAA5"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6B6CCBB2" w14:textId="77777777" w:rsidR="00622C3E" w:rsidRPr="00033A86" w:rsidRDefault="00622C3E" w:rsidP="00622C3E">
      <w:pPr>
        <w:spacing w:after="0"/>
        <w:ind w:left="1440"/>
        <w:rPr>
          <w:ins w:id="48" w:author="Mickey  Spiegel" w:date="2019-05-01T15:17:00Z"/>
          <w:rFonts w:asciiTheme="minorHAnsi" w:eastAsia="Times New Roman" w:hAnsiTheme="minorHAnsi" w:cs="Consolas"/>
          <w:szCs w:val="18"/>
        </w:rPr>
      </w:pPr>
      <w:proofErr w:type="spellStart"/>
      <w:ins w:id="49"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ins>
    </w:p>
    <w:p w14:paraId="47CF63EC" w14:textId="3FB3DEA9" w:rsidR="00622C3E" w:rsidRPr="00033A86" w:rsidRDefault="00622C3E" w:rsidP="00622C3E">
      <w:pPr>
        <w:spacing w:after="0"/>
        <w:ind w:left="1440"/>
        <w:rPr>
          <w:ins w:id="50" w:author="Mickey  Spiegel" w:date="2019-05-01T15:17:00Z"/>
          <w:rFonts w:asciiTheme="minorHAnsi" w:eastAsia="Times New Roman" w:hAnsiTheme="minorHAnsi" w:cs="Consolas"/>
          <w:szCs w:val="18"/>
        </w:rPr>
      </w:pPr>
      <w:proofErr w:type="spellStart"/>
      <w:ins w:id="51"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[0].value.</w:t>
        </w:r>
        <w:r>
          <w:rPr>
            <w:rFonts w:asciiTheme="minorHAnsi" w:eastAsia="Times New Roman" w:hAnsiTheme="minorHAnsi" w:cs="Consolas"/>
            <w:szCs w:val="18"/>
          </w:rPr>
          <w:t>s32 = SAI_TAM_TRANSPORT_TYPE_NONE</w:t>
        </w:r>
        <w:r w:rsidRPr="00033A86">
          <w:rPr>
            <w:rFonts w:asciiTheme="minorHAnsi" w:eastAsia="Times New Roman" w:hAnsiTheme="minorHAnsi" w:cs="Consolas"/>
            <w:szCs w:val="18"/>
          </w:rPr>
          <w:t xml:space="preserve">; </w:t>
        </w:r>
      </w:ins>
    </w:p>
    <w:p w14:paraId="7A39431A" w14:textId="77777777" w:rsidR="00622C3E" w:rsidRDefault="00622C3E" w:rsidP="00622C3E">
      <w:pPr>
        <w:spacing w:after="0"/>
        <w:ind w:left="1440"/>
        <w:rPr>
          <w:ins w:id="52" w:author="Mickey  Spiegel" w:date="2019-05-01T15:17:00Z"/>
          <w:rFonts w:asciiTheme="minorHAnsi" w:eastAsia="Times New Roman" w:hAnsiTheme="minorHAnsi" w:cs="Consolas"/>
          <w:szCs w:val="18"/>
        </w:rPr>
      </w:pPr>
    </w:p>
    <w:p w14:paraId="66C713D1" w14:textId="38553D50" w:rsidR="00622C3E" w:rsidRPr="00033A86" w:rsidRDefault="00622C3E" w:rsidP="00622C3E">
      <w:pPr>
        <w:spacing w:after="0"/>
        <w:ind w:left="1440"/>
        <w:rPr>
          <w:ins w:id="53" w:author="Mickey  Spiegel" w:date="2019-05-01T15:17:00Z"/>
          <w:rFonts w:asciiTheme="minorHAnsi" w:eastAsia="Times New Roman" w:hAnsiTheme="minorHAnsi" w:cs="Consolas"/>
          <w:szCs w:val="18"/>
        </w:rPr>
      </w:pPr>
      <w:proofErr w:type="spellStart"/>
      <w:ins w:id="54" w:author="Mickey  Spiegel" w:date="2019-05-01T15:17:00Z">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Pr>
            <w:rFonts w:asciiTheme="minorHAnsi" w:eastAsia="Times New Roman" w:hAnsiTheme="minorHAnsi" w:cs="Consolas"/>
            <w:szCs w:val="18"/>
          </w:rPr>
          <w:t>1</w:t>
        </w:r>
        <w:r w:rsidRPr="00033A86">
          <w:rPr>
            <w:rFonts w:asciiTheme="minorHAnsi" w:eastAsia="Times New Roman" w:hAnsiTheme="minorHAnsi" w:cs="Consolas"/>
            <w:szCs w:val="18"/>
          </w:rPr>
          <w:t>;</w:t>
        </w:r>
      </w:ins>
    </w:p>
    <w:p w14:paraId="7E501BC1" w14:textId="77777777" w:rsidR="00622C3E" w:rsidRPr="00033A86" w:rsidRDefault="00622C3E" w:rsidP="00622C3E">
      <w:pPr>
        <w:spacing w:after="0"/>
        <w:ind w:left="1440"/>
        <w:rPr>
          <w:ins w:id="55" w:author="Mickey  Spiegel" w:date="2019-05-01T15:17:00Z"/>
          <w:rFonts w:asciiTheme="minorHAnsi" w:eastAsia="Times New Roman" w:hAnsiTheme="minorHAnsi" w:cs="Consolas"/>
          <w:szCs w:val="18"/>
        </w:rPr>
      </w:pPr>
      <w:proofErr w:type="spellStart"/>
      <w:ins w:id="56" w:author="Mickey  Spiegel" w:date="2019-05-01T15:17:00Z">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ins>
    </w:p>
    <w:p w14:paraId="6245AB5B" w14:textId="391DE753" w:rsidR="00622C3E" w:rsidRPr="00033A86" w:rsidRDefault="00622C3E" w:rsidP="00622C3E">
      <w:pPr>
        <w:spacing w:after="0"/>
        <w:ind w:left="1440" w:firstLine="720"/>
        <w:rPr>
          <w:ins w:id="57" w:author="Mickey  Spiegel" w:date="2019-05-01T15:17:00Z"/>
          <w:rFonts w:asciiTheme="minorHAnsi" w:eastAsia="Times New Roman" w:hAnsiTheme="minorHAnsi" w:cs="Consolas"/>
          <w:szCs w:val="18"/>
        </w:rPr>
      </w:pPr>
      <w:ins w:id="58" w:author="Mickey  Spiegel" w:date="2019-05-01T15:17:00Z">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r>
          <w:rPr>
            <w:rFonts w:asciiTheme="minorHAnsi" w:eastAsia="Times New Roman" w:hAnsiTheme="minorHAnsi" w:cs="Consolas"/>
            <w:szCs w:val="18"/>
          </w:rPr>
          <w:t>_local</w:t>
        </w:r>
        <w:proofErr w:type="spellEnd"/>
        <w:r w:rsidRPr="00033A86">
          <w:rPr>
            <w:rFonts w:asciiTheme="minorHAnsi" w:eastAsia="Times New Roman" w:hAnsiTheme="minorHAnsi" w:cs="Consolas"/>
            <w:szCs w:val="18"/>
          </w:rPr>
          <w:t>,</w:t>
        </w:r>
      </w:ins>
    </w:p>
    <w:p w14:paraId="25CB9FCC" w14:textId="77777777" w:rsidR="00622C3E" w:rsidRPr="00033A86" w:rsidRDefault="00622C3E" w:rsidP="00622C3E">
      <w:pPr>
        <w:spacing w:after="0"/>
        <w:ind w:left="1440" w:firstLine="720"/>
        <w:rPr>
          <w:ins w:id="59" w:author="Mickey  Spiegel" w:date="2019-05-01T15:17:00Z"/>
          <w:rFonts w:asciiTheme="minorHAnsi" w:eastAsia="Times New Roman" w:hAnsiTheme="minorHAnsi" w:cs="Consolas"/>
          <w:szCs w:val="18"/>
        </w:rPr>
      </w:pPr>
      <w:proofErr w:type="spellStart"/>
      <w:ins w:id="60" w:author="Mickey  Spiegel" w:date="2019-05-01T15:17:00Z">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ins>
    </w:p>
    <w:p w14:paraId="0FBE1181" w14:textId="77777777" w:rsidR="00622C3E" w:rsidRPr="00033A86" w:rsidRDefault="00622C3E" w:rsidP="00622C3E">
      <w:pPr>
        <w:spacing w:after="0"/>
        <w:ind w:left="1440" w:firstLine="720"/>
        <w:rPr>
          <w:ins w:id="61" w:author="Mickey  Spiegel" w:date="2019-05-01T15:17:00Z"/>
          <w:rFonts w:asciiTheme="minorHAnsi" w:eastAsia="Times New Roman" w:hAnsiTheme="minorHAnsi" w:cs="Consolas"/>
          <w:szCs w:val="18"/>
        </w:rPr>
      </w:pPr>
      <w:proofErr w:type="spellStart"/>
      <w:ins w:id="62" w:author="Mickey  Spiegel" w:date="2019-05-01T15:17:00Z">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ins>
    </w:p>
    <w:p w14:paraId="09B244C7" w14:textId="77777777" w:rsidR="00622C3E" w:rsidRDefault="00622C3E" w:rsidP="00622C3E">
      <w:pPr>
        <w:spacing w:after="0"/>
        <w:ind w:left="1440" w:firstLine="720"/>
        <w:rPr>
          <w:ins w:id="63" w:author="Mickey  Spiegel" w:date="2019-05-01T15:17:00Z"/>
          <w:rFonts w:asciiTheme="minorHAnsi" w:eastAsia="Times New Roman" w:hAnsiTheme="minorHAnsi" w:cs="Consolas"/>
          <w:szCs w:val="18"/>
        </w:rPr>
      </w:pPr>
      <w:proofErr w:type="spellStart"/>
      <w:ins w:id="64" w:author="Mickey  Spiegel" w:date="2019-05-01T15:17: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ins>
    </w:p>
    <w:p w14:paraId="0F77365A" w14:textId="77777777" w:rsidR="00622C3E" w:rsidRDefault="00622C3E" w:rsidP="007F5721">
      <w:pPr>
        <w:spacing w:after="0"/>
        <w:ind w:left="1440"/>
        <w:rPr>
          <w:ins w:id="65" w:author="Mickey  Spiegel" w:date="2019-05-01T15:17:00Z"/>
          <w:rFonts w:asciiTheme="minorHAnsi" w:eastAsia="Times New Roman" w:hAnsiTheme="minorHAnsi" w:cs="Consolas"/>
          <w:szCs w:val="18"/>
        </w:rPr>
      </w:pPr>
    </w:p>
    <w:p w14:paraId="5BA953B9"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SAI_TAM_COLLECTOR_LOCALHOST;</w:t>
      </w:r>
    </w:p>
    <w:p w14:paraId="3A5A641F" w14:textId="539D72C9" w:rsidR="00622C3E" w:rsidRDefault="00622C3E" w:rsidP="007F5721">
      <w:pPr>
        <w:spacing w:after="0"/>
        <w:ind w:left="1440"/>
        <w:rPr>
          <w:ins w:id="66" w:author="Mickey  Spiegel" w:date="2019-05-01T15:15:00Z"/>
          <w:rFonts w:eastAsia="Times New Roman"/>
          <w:color w:val="000000" w:themeColor="text1"/>
          <w:szCs w:val="18"/>
          <w:lang w:val="en-US" w:eastAsia="en-US" w:bidi="ar-SA"/>
        </w:rPr>
      </w:pPr>
      <w:proofErr w:type="spellStart"/>
      <w:ins w:id="67" w:author="Mickey  Spiegel" w:date="2019-05-01T15:15:00Z">
        <w:r>
          <w:rPr>
            <w:rFonts w:eastAsia="Times New Roman"/>
            <w:color w:val="000000" w:themeColor="text1"/>
            <w:szCs w:val="18"/>
            <w:lang w:val="en-US" w:eastAsia="en-US" w:bidi="ar-SA"/>
          </w:rPr>
          <w:t>sai_attr</w:t>
        </w:r>
        <w:r w:rsidRPr="003957F7">
          <w:rPr>
            <w:rFonts w:eastAsia="Times New Roman"/>
            <w:color w:val="000000" w:themeColor="text1"/>
            <w:szCs w:val="18"/>
            <w:lang w:val="en-US" w:eastAsia="en-US" w:bidi="ar-SA"/>
          </w:rPr>
          <w:t>_</w:t>
        </w:r>
        <w:proofErr w:type="gramStart"/>
        <w:r>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0</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ins>
    </w:p>
    <w:p w14:paraId="7A71581B" w14:textId="77777777" w:rsidR="00622C3E" w:rsidRDefault="00622C3E" w:rsidP="007F5721">
      <w:pPr>
        <w:spacing w:after="0"/>
        <w:ind w:left="1440"/>
        <w:rPr>
          <w:ins w:id="68" w:author="Mickey  Spiegel" w:date="2019-05-01T15:18:00Z"/>
          <w:rFonts w:asciiTheme="minorHAnsi" w:eastAsia="Times New Roman" w:hAnsiTheme="minorHAnsi" w:cs="Consolas"/>
          <w:szCs w:val="18"/>
        </w:rPr>
      </w:pPr>
    </w:p>
    <w:p w14:paraId="09FDBA80" w14:textId="6A97E21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w:t>
      </w:r>
      <w:del w:id="69" w:author="Mickey  Spiegel" w:date="2019-05-01T15:19:00Z">
        <w:r w:rsidRPr="008A4EF5" w:rsidDel="00622C3E">
          <w:rPr>
            <w:rFonts w:asciiTheme="minorHAnsi" w:eastAsia="Times New Roman" w:hAnsiTheme="minorHAnsi" w:cs="Consolas"/>
            <w:szCs w:val="18"/>
          </w:rPr>
          <w:delText>TRANSPORT</w:delText>
        </w:r>
      </w:del>
      <w:ins w:id="70" w:author="Mickey  Spiegel" w:date="2019-05-01T15:19:00Z">
        <w:r w:rsidR="00622C3E">
          <w:rPr>
            <w:rFonts w:asciiTheme="minorHAnsi" w:eastAsia="Times New Roman" w:hAnsiTheme="minorHAnsi" w:cs="Consolas"/>
            <w:szCs w:val="18"/>
          </w:rPr>
          <w:t>COLLECTOR</w:t>
        </w:r>
      </w:ins>
      <w:r w:rsidRPr="008A4EF5">
        <w:rPr>
          <w:rFonts w:asciiTheme="minorHAnsi" w:eastAsia="Times New Roman" w:hAnsiTheme="minorHAnsi" w:cs="Consolas"/>
          <w:szCs w:val="18"/>
        </w:rPr>
        <w:t>_ATTR</w:t>
      </w:r>
      <w:ins w:id="71" w:author="Mickey  Spiegel" w:date="2019-05-01T15:19:00Z">
        <w:r w:rsidR="00622C3E">
          <w:rPr>
            <w:rFonts w:asciiTheme="minorHAnsi" w:eastAsia="Times New Roman" w:hAnsiTheme="minorHAnsi" w:cs="Consolas"/>
            <w:szCs w:val="18"/>
          </w:rPr>
          <w:t>_TRANSPORT</w:t>
        </w:r>
      </w:ins>
      <w:r w:rsidRPr="008A4EF5">
        <w:rPr>
          <w:rFonts w:asciiTheme="minorHAnsi" w:eastAsia="Times New Roman" w:hAnsiTheme="minorHAnsi" w:cs="Consolas"/>
          <w:szCs w:val="18"/>
        </w:rPr>
        <w:t>;</w:t>
      </w:r>
    </w:p>
    <w:p w14:paraId="008AACB2" w14:textId="77777777" w:rsidR="00622C3E" w:rsidRDefault="008A4EF5" w:rsidP="00622C3E">
      <w:pPr>
        <w:spacing w:after="0"/>
        <w:ind w:left="1440"/>
        <w:rPr>
          <w:ins w:id="72" w:author="Mickey  Spiegel" w:date="2019-05-01T15:18:00Z"/>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sai_tam_transport_obj</w:t>
      </w:r>
      <w:ins w:id="73" w:author="Mickey  Spiegel" w:date="2019-05-01T15:17:00Z">
        <w:r w:rsidR="00622C3E">
          <w:rPr>
            <w:rFonts w:asciiTheme="minorHAnsi" w:eastAsia="Times New Roman" w:hAnsiTheme="minorHAnsi" w:cs="Consolas"/>
            <w:szCs w:val="18"/>
          </w:rPr>
          <w:t>_local</w:t>
        </w:r>
      </w:ins>
      <w:proofErr w:type="spellEnd"/>
      <w:r w:rsidRPr="008A4EF5">
        <w:rPr>
          <w:rFonts w:asciiTheme="minorHAnsi" w:eastAsia="Times New Roman" w:hAnsiTheme="minorHAnsi" w:cs="Consolas"/>
          <w:szCs w:val="18"/>
        </w:rPr>
        <w:t>;</w:t>
      </w:r>
    </w:p>
    <w:p w14:paraId="6F4F5170" w14:textId="77777777" w:rsidR="00622C3E" w:rsidRDefault="00622C3E" w:rsidP="00622C3E">
      <w:pPr>
        <w:spacing w:after="0"/>
        <w:ind w:left="1440"/>
        <w:rPr>
          <w:ins w:id="74" w:author="Mickey  Spiegel" w:date="2019-05-01T15:18:00Z"/>
          <w:rFonts w:asciiTheme="minorHAnsi" w:eastAsia="Times New Roman" w:hAnsiTheme="minorHAnsi" w:cs="Consolas"/>
          <w:szCs w:val="18"/>
        </w:rPr>
      </w:pPr>
    </w:p>
    <w:p w14:paraId="509CB784" w14:textId="43AD3E9C" w:rsidR="00622C3E" w:rsidRPr="008A4EF5" w:rsidRDefault="00622C3E" w:rsidP="00622C3E">
      <w:pPr>
        <w:spacing w:after="0"/>
        <w:ind w:left="1440"/>
        <w:rPr>
          <w:ins w:id="75" w:author="Mickey  Spiegel" w:date="2019-05-01T15:18:00Z"/>
          <w:rFonts w:asciiTheme="minorHAnsi" w:eastAsia="Times New Roman" w:hAnsiTheme="minorHAnsi" w:cs="Consolas"/>
          <w:szCs w:val="18"/>
        </w:rPr>
      </w:pPr>
      <w:proofErr w:type="spellStart"/>
      <w:ins w:id="76" w:author="Mickey  Spiegel" w:date="2019-05-01T15:18:00Z">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Pr="00033A86">
          <w:rPr>
            <w:rFonts w:asciiTheme="minorHAnsi" w:eastAsia="Times New Roman" w:hAnsiTheme="minorHAnsi" w:cs="Consolas"/>
            <w:szCs w:val="18"/>
          </w:rPr>
          <w:t>;</w:t>
        </w:r>
      </w:ins>
    </w:p>
    <w:p w14:paraId="27392F44" w14:textId="77777777" w:rsidR="00622C3E" w:rsidRPr="008A4EF5" w:rsidRDefault="00622C3E" w:rsidP="00622C3E">
      <w:pPr>
        <w:spacing w:after="0"/>
        <w:ind w:left="1440"/>
        <w:rPr>
          <w:ins w:id="77" w:author="Mickey  Spiegel" w:date="2019-05-01T15:18:00Z"/>
          <w:rFonts w:asciiTheme="minorHAnsi" w:eastAsia="Times New Roman" w:hAnsiTheme="minorHAnsi" w:cs="Consolas"/>
          <w:szCs w:val="18"/>
        </w:rPr>
      </w:pPr>
      <w:proofErr w:type="spellStart"/>
      <w:ins w:id="78" w:author="Mickey  Spiegel" w:date="2019-05-01T15:18:00Z">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ins>
    </w:p>
    <w:p w14:paraId="57D6F980" w14:textId="6847C1A2" w:rsidR="00622C3E" w:rsidRPr="008A4EF5" w:rsidRDefault="00622C3E" w:rsidP="00622C3E">
      <w:pPr>
        <w:spacing w:after="0"/>
        <w:ind w:left="1440" w:firstLine="720"/>
        <w:rPr>
          <w:ins w:id="79" w:author="Mickey  Spiegel" w:date="2019-05-01T15:18:00Z"/>
          <w:rFonts w:asciiTheme="minorHAnsi" w:eastAsia="Times New Roman" w:hAnsiTheme="minorHAnsi" w:cs="Consolas"/>
          <w:szCs w:val="18"/>
        </w:rPr>
      </w:pPr>
      <w:ins w:id="80" w:author="Mickey  Spiegel" w:date="2019-05-01T15:18: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r>
          <w:rPr>
            <w:rFonts w:asciiTheme="minorHAnsi" w:eastAsia="Times New Roman" w:hAnsiTheme="minorHAnsi" w:cs="Consolas"/>
            <w:szCs w:val="18"/>
          </w:rPr>
          <w:t>_local</w:t>
        </w:r>
        <w:proofErr w:type="spellEnd"/>
        <w:r w:rsidRPr="008A4EF5">
          <w:rPr>
            <w:rFonts w:asciiTheme="minorHAnsi" w:eastAsia="Times New Roman" w:hAnsiTheme="minorHAnsi" w:cs="Consolas"/>
            <w:szCs w:val="18"/>
          </w:rPr>
          <w:t>,</w:t>
        </w:r>
      </w:ins>
    </w:p>
    <w:p w14:paraId="6D2E8D5F" w14:textId="77777777" w:rsidR="00622C3E" w:rsidRPr="008A4EF5" w:rsidRDefault="00622C3E" w:rsidP="00622C3E">
      <w:pPr>
        <w:spacing w:after="0"/>
        <w:ind w:left="1440" w:firstLine="720"/>
        <w:rPr>
          <w:ins w:id="81" w:author="Mickey  Spiegel" w:date="2019-05-01T15:18:00Z"/>
          <w:rFonts w:asciiTheme="minorHAnsi" w:eastAsia="Times New Roman" w:hAnsiTheme="minorHAnsi" w:cs="Consolas"/>
          <w:szCs w:val="18"/>
        </w:rPr>
      </w:pPr>
      <w:proofErr w:type="spellStart"/>
      <w:ins w:id="82" w:author="Mickey  Spiegel" w:date="2019-05-01T15:18: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2DF2689A" w14:textId="77777777" w:rsidR="00622C3E" w:rsidRPr="008A4EF5" w:rsidRDefault="00622C3E" w:rsidP="00622C3E">
      <w:pPr>
        <w:spacing w:after="0"/>
        <w:ind w:left="1440" w:firstLine="720"/>
        <w:rPr>
          <w:ins w:id="83" w:author="Mickey  Spiegel" w:date="2019-05-01T15:18:00Z"/>
          <w:rFonts w:asciiTheme="minorHAnsi" w:eastAsia="Times New Roman" w:hAnsiTheme="minorHAnsi" w:cs="Consolas"/>
          <w:szCs w:val="18"/>
        </w:rPr>
      </w:pPr>
      <w:proofErr w:type="spellStart"/>
      <w:ins w:id="84" w:author="Mickey  Spiegel" w:date="2019-05-01T15:18: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65E86F41" w14:textId="23DC5153" w:rsidR="005B4510" w:rsidRDefault="00622C3E" w:rsidP="009B3CBC">
      <w:pPr>
        <w:spacing w:after="0"/>
        <w:ind w:left="1440" w:firstLine="720"/>
        <w:rPr>
          <w:rFonts w:asciiTheme="minorHAnsi" w:eastAsia="Times New Roman" w:hAnsiTheme="minorHAnsi" w:cs="Consolas"/>
          <w:szCs w:val="18"/>
        </w:rPr>
      </w:pPr>
      <w:proofErr w:type="spellStart"/>
      <w:ins w:id="85" w:author="Mickey  Spiegel" w:date="2019-05-01T15:18: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2100F7A4" w14:textId="77777777" w:rsidR="005B4510" w:rsidRPr="005B4510" w:rsidRDefault="005B4510" w:rsidP="005B4510">
      <w:pPr>
        <w:pStyle w:val="NormalWeb"/>
        <w:spacing w:before="0" w:beforeAutospacing="0" w:after="0" w:afterAutospacing="0"/>
        <w:rPr>
          <w:lang w:val="en-IN" w:eastAsia="en-IN" w:bidi="te-IN"/>
        </w:rPr>
      </w:pPr>
    </w:p>
    <w:p w14:paraId="3D291F0D" w14:textId="77777777"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14:paraId="6D9912B5" w14:textId="77777777"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46F938E"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14:paraId="677C7458"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14:paraId="2C8831EE" w14:textId="77777777" w:rsidR="005B4510" w:rsidRPr="008A4EF5" w:rsidRDefault="005B4510" w:rsidP="007F5721">
      <w:pPr>
        <w:spacing w:after="0"/>
        <w:ind w:left="720"/>
        <w:rPr>
          <w:rFonts w:asciiTheme="minorHAnsi" w:eastAsia="Times New Roman" w:hAnsiTheme="minorHAnsi" w:cs="Consolas"/>
          <w:szCs w:val="18"/>
        </w:rPr>
      </w:pPr>
    </w:p>
    <w:p w14:paraId="7FF048C1" w14:textId="77777777" w:rsidR="005B4510" w:rsidRPr="008A4EF5" w:rsidRDefault="005B4510"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14:paraId="40241763" w14:textId="77777777" w:rsidR="005B4510" w:rsidRPr="008A4EF5" w:rsidRDefault="005B4510" w:rsidP="007F5721">
      <w:pPr>
        <w:spacing w:after="0"/>
        <w:ind w:left="1440"/>
        <w:rPr>
          <w:rFonts w:asciiTheme="minorHAnsi" w:eastAsia="Times New Roman" w:hAnsiTheme="minorHAnsi" w:cs="Consolas"/>
          <w:szCs w:val="18"/>
        </w:rPr>
      </w:pPr>
    </w:p>
    <w:p w14:paraId="43A213CC" w14:textId="77777777" w:rsidR="005B4510" w:rsidRPr="008A4EF5" w:rsidRDefault="005B451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14:paraId="3BDE42FD"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14:paraId="58BCC17F"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C57F9F4"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361CF728" w14:textId="77777777"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0429A7E" w14:textId="77777777" w:rsidR="008A4EF5" w:rsidRPr="00033A86" w:rsidRDefault="008A4EF5" w:rsidP="005B4510">
      <w:pPr>
        <w:rPr>
          <w:rFonts w:asciiTheme="minorHAnsi" w:eastAsia="Times New Roman" w:hAnsiTheme="minorHAnsi" w:cs="Consolas"/>
          <w:szCs w:val="18"/>
        </w:rPr>
      </w:pPr>
    </w:p>
    <w:p w14:paraId="662D88E5" w14:textId="77777777" w:rsidR="00033A86" w:rsidRPr="00033A86" w:rsidRDefault="00033A86" w:rsidP="00033A86"/>
    <w:p w14:paraId="7BE9B113" w14:textId="77777777" w:rsidR="007F5721" w:rsidRDefault="00466131" w:rsidP="00033A86">
      <w:pPr>
        <w:pStyle w:val="Heading2"/>
        <w:numPr>
          <w:ilvl w:val="2"/>
          <w:numId w:val="3"/>
        </w:numPr>
      </w:pPr>
      <w:bookmarkStart w:id="86" w:name="_Toc528317643"/>
      <w:r>
        <w:lastRenderedPageBreak/>
        <w:t>Creating a</w:t>
      </w:r>
      <w:r w:rsidR="00294FA0">
        <w:t xml:space="preserve"> flow telemetry session</w:t>
      </w:r>
      <w:bookmarkEnd w:id="86"/>
    </w:p>
    <w:p w14:paraId="4F3B17B8" w14:textId="77777777" w:rsidR="00033A86" w:rsidRPr="007F5721" w:rsidRDefault="00033A86" w:rsidP="00CB49BF">
      <w:pPr>
        <w:ind w:left="720"/>
      </w:pPr>
      <w:r w:rsidRPr="007F5721">
        <w:t>This example will create flow monitoring object specified by a flow id (Flow id to flow tuple mapping is done separately. Flow can also be specified using flow tuple), An example math function is attached to the flow to compute flow arrival rate.</w:t>
      </w:r>
      <w:r w:rsidR="008A4EF5" w:rsidRPr="007F5721">
        <w:t xml:space="preserve"> Collector and report object are reused from previous step. TAM object </w:t>
      </w:r>
      <w:r w:rsidR="00AE3359" w:rsidRPr="007F5721">
        <w:t xml:space="preserve">creation </w:t>
      </w:r>
      <w:r w:rsidR="008A4EF5" w:rsidRPr="007F5721">
        <w:t xml:space="preserve">and binding of TAM object to source </w:t>
      </w:r>
      <w:r w:rsidR="00AE3359" w:rsidRPr="007F5721">
        <w:t>is</w:t>
      </w:r>
      <w:r w:rsidR="008A4EF5" w:rsidRPr="007F5721">
        <w:t xml:space="preserve"> done after all the telemetry objects of interest are created.</w:t>
      </w:r>
    </w:p>
    <w:p w14:paraId="2909C463" w14:textId="77777777" w:rsidR="00294FA0" w:rsidRPr="007F5721" w:rsidRDefault="00294FA0" w:rsidP="00294FA0">
      <w:pPr>
        <w:rPr>
          <w:rFonts w:ascii="Consolas" w:eastAsia="Times New Roman" w:hAnsi="Consolas" w:cs="Consolas"/>
          <w:b/>
          <w:color w:val="000000" w:themeColor="text1"/>
          <w:szCs w:val="18"/>
        </w:rPr>
      </w:pPr>
    </w:p>
    <w:p w14:paraId="76BFDBEF"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14:paraId="39655516"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F7E112B" w14:textId="77777777" w:rsidR="00294FA0" w:rsidRPr="008A4EF5" w:rsidRDefault="00294FA0" w:rsidP="007F5721">
      <w:pPr>
        <w:spacing w:after="0"/>
        <w:ind w:left="144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14:paraId="2265993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SAI_TAM_MATH_FUNC_ATTR_TAM_TEL_MATH_FUNC_TYPE;</w:t>
      </w:r>
    </w:p>
    <w:p w14:paraId="2EB3400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SAI_TAM_TEL_MATH_FUNC_TYPE_RATE;</w:t>
      </w:r>
    </w:p>
    <w:p w14:paraId="2DAC01BE" w14:textId="77777777" w:rsidR="00294FA0" w:rsidRPr="008A4EF5" w:rsidRDefault="00294FA0" w:rsidP="007F5721">
      <w:pPr>
        <w:spacing w:after="0"/>
        <w:ind w:left="1440"/>
        <w:rPr>
          <w:rFonts w:asciiTheme="minorHAnsi" w:eastAsia="Times New Roman" w:hAnsiTheme="minorHAnsi" w:cs="Consolas"/>
          <w:szCs w:val="18"/>
        </w:rPr>
      </w:pPr>
    </w:p>
    <w:p w14:paraId="3ACBAE84"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32F2C54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sai_create_tam_math_func_fn</w:t>
      </w:r>
      <w:proofErr w:type="spellEnd"/>
      <w:r w:rsidRPr="008A4EF5">
        <w:rPr>
          <w:rFonts w:asciiTheme="minorHAnsi" w:eastAsia="Times New Roman" w:hAnsiTheme="minorHAnsi" w:cs="Consolas"/>
          <w:szCs w:val="18"/>
        </w:rPr>
        <w:t>(</w:t>
      </w:r>
    </w:p>
    <w:p w14:paraId="2687585D"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14:paraId="3155AF45"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3F31A87B"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6F195C49"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AF6420C" w14:textId="77777777" w:rsidR="00294FA0" w:rsidRPr="008A4EF5" w:rsidRDefault="00294FA0" w:rsidP="005B4510">
      <w:pPr>
        <w:spacing w:after="0"/>
        <w:ind w:left="720"/>
        <w:rPr>
          <w:rFonts w:asciiTheme="minorHAnsi" w:eastAsia="Times New Roman" w:hAnsiTheme="minorHAnsi" w:cs="Consolas"/>
          <w:szCs w:val="18"/>
        </w:rPr>
      </w:pPr>
    </w:p>
    <w:p w14:paraId="1450A4FF" w14:textId="77777777"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14:paraId="74D68DE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660F74E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SAI_TAM_TEL_TYPE_ATTR_TAM_TELEMETRY_TYPE;</w:t>
      </w:r>
    </w:p>
    <w:p w14:paraId="7A0541A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SAI_TAM_TELEMETRY_TYPE_FLOW;</w:t>
      </w:r>
    </w:p>
    <w:p w14:paraId="36B454D2" w14:textId="77777777" w:rsidR="00294FA0" w:rsidRPr="008A4EF5" w:rsidRDefault="00294FA0" w:rsidP="007F5721">
      <w:pPr>
        <w:spacing w:after="0"/>
        <w:ind w:left="1440"/>
        <w:rPr>
          <w:rFonts w:asciiTheme="minorHAnsi" w:eastAsia="Times New Roman" w:hAnsiTheme="minorHAnsi" w:cs="Consolas"/>
          <w:szCs w:val="18"/>
        </w:rPr>
      </w:pPr>
    </w:p>
    <w:p w14:paraId="3F26DC1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[1].id = </w:t>
      </w:r>
      <w:commentRangeStart w:id="87"/>
      <w:r w:rsidRPr="008A4EF5">
        <w:rPr>
          <w:rFonts w:asciiTheme="minorHAnsi" w:eastAsia="Times New Roman" w:hAnsiTheme="minorHAnsi" w:cs="Consolas"/>
          <w:szCs w:val="18"/>
        </w:rPr>
        <w:t>SAI_TAM_TEL_TYPE_ATTR_FLOW_ID</w:t>
      </w:r>
      <w:commentRangeEnd w:id="87"/>
      <w:r w:rsidR="007E125E">
        <w:rPr>
          <w:rStyle w:val="CommentReference"/>
        </w:rPr>
        <w:commentReference w:id="87"/>
      </w:r>
      <w:r w:rsidRPr="008A4EF5">
        <w:rPr>
          <w:rFonts w:asciiTheme="minorHAnsi" w:eastAsia="Times New Roman" w:hAnsiTheme="minorHAnsi" w:cs="Consolas"/>
          <w:szCs w:val="18"/>
        </w:rPr>
        <w:t>;</w:t>
      </w:r>
    </w:p>
    <w:p w14:paraId="50D77750"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0x12345678;</w:t>
      </w:r>
    </w:p>
    <w:p w14:paraId="75092109" w14:textId="77777777" w:rsidR="00294FA0" w:rsidRPr="008A4EF5" w:rsidRDefault="00294FA0" w:rsidP="007F5721">
      <w:pPr>
        <w:spacing w:after="0"/>
        <w:ind w:left="1440"/>
        <w:rPr>
          <w:rFonts w:asciiTheme="minorHAnsi" w:eastAsia="Times New Roman" w:hAnsiTheme="minorHAnsi" w:cs="Consolas"/>
          <w:szCs w:val="18"/>
        </w:rPr>
      </w:pPr>
    </w:p>
    <w:p w14:paraId="7A45427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SAI_TAM_TEL_TYPE_ATTR_MATH_FUNC;</w:t>
      </w:r>
    </w:p>
    <w:p w14:paraId="4E13B42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14:paraId="64F35625" w14:textId="77777777" w:rsidR="00996E9E" w:rsidRPr="008A4EF5" w:rsidRDefault="00996E9E" w:rsidP="007F5721">
      <w:pPr>
        <w:spacing w:after="0"/>
        <w:ind w:left="1440"/>
        <w:rPr>
          <w:rFonts w:asciiTheme="minorHAnsi" w:eastAsia="Times New Roman" w:hAnsiTheme="minorHAnsi" w:cs="Consolas"/>
          <w:szCs w:val="18"/>
        </w:rPr>
      </w:pPr>
    </w:p>
    <w:p w14:paraId="663CADB2" w14:textId="77777777"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SAI_TAM_TEL_TYPE_ATTR_REPORT_ID;</w:t>
      </w:r>
    </w:p>
    <w:p w14:paraId="40E060DA" w14:textId="77777777"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14:paraId="7AF06734" w14:textId="77777777" w:rsidR="00294FA0" w:rsidRPr="008A4EF5" w:rsidRDefault="00294FA0" w:rsidP="007F5721">
      <w:pPr>
        <w:spacing w:after="0"/>
        <w:ind w:left="1440"/>
        <w:rPr>
          <w:rFonts w:asciiTheme="minorHAnsi" w:eastAsia="Times New Roman" w:hAnsiTheme="minorHAnsi" w:cs="Consolas"/>
          <w:szCs w:val="18"/>
        </w:rPr>
      </w:pPr>
    </w:p>
    <w:p w14:paraId="73B43830"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63DC84D8"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sai_create_tam_tel_type_fn</w:t>
      </w:r>
      <w:proofErr w:type="spellEnd"/>
      <w:r w:rsidRPr="008A4EF5">
        <w:rPr>
          <w:rFonts w:asciiTheme="minorHAnsi" w:eastAsia="Times New Roman" w:hAnsiTheme="minorHAnsi" w:cs="Consolas"/>
          <w:szCs w:val="18"/>
        </w:rPr>
        <w:t>(</w:t>
      </w:r>
    </w:p>
    <w:p w14:paraId="1DE1329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14:paraId="635F1981"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26268B7"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458222D"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6423EF30" w14:textId="77777777" w:rsidR="00294FA0" w:rsidRPr="008A4EF5" w:rsidRDefault="00294FA0" w:rsidP="005B4510">
      <w:pPr>
        <w:spacing w:after="0"/>
        <w:rPr>
          <w:rFonts w:asciiTheme="minorHAnsi" w:eastAsia="Times New Roman" w:hAnsiTheme="minorHAnsi" w:cs="Consolas"/>
          <w:szCs w:val="18"/>
        </w:rPr>
      </w:pPr>
    </w:p>
    <w:p w14:paraId="519BF248"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14:paraId="66AA98EF"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9B9EE6D"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SAI_TAM_TELEMETRY_ATTR_TAM_TYPE_LIST;</w:t>
      </w:r>
    </w:p>
    <w:p w14:paraId="2CFCB12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523F72E"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14:paraId="7FCEA8C0" w14:textId="77777777" w:rsidR="00294FA0" w:rsidRPr="008A4EF5" w:rsidRDefault="00294FA0" w:rsidP="007F5721">
      <w:pPr>
        <w:spacing w:after="0"/>
        <w:ind w:left="1440"/>
        <w:rPr>
          <w:rFonts w:asciiTheme="minorHAnsi" w:eastAsia="Times New Roman" w:hAnsiTheme="minorHAnsi" w:cs="Consolas"/>
          <w:szCs w:val="18"/>
        </w:rPr>
      </w:pPr>
    </w:p>
    <w:p w14:paraId="362CD67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SAI_TAM_TELEMETRY_ATTR_COLLECTOR_LIST;</w:t>
      </w:r>
    </w:p>
    <w:p w14:paraId="712D8CA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B796CDB" w14:textId="77777777" w:rsidR="00996E9E"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CB322B">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14:paraId="7C52025E" w14:textId="77777777" w:rsidR="008A4EF5" w:rsidRPr="008A4EF5" w:rsidRDefault="008A4EF5" w:rsidP="007F5721">
      <w:pPr>
        <w:spacing w:after="0"/>
        <w:ind w:left="1440"/>
        <w:rPr>
          <w:rFonts w:asciiTheme="minorHAnsi" w:eastAsia="Times New Roman" w:hAnsiTheme="minorHAnsi" w:cs="Consolas"/>
          <w:szCs w:val="18"/>
        </w:rPr>
      </w:pPr>
    </w:p>
    <w:p w14:paraId="7131D73E" w14:textId="77777777" w:rsidR="00294FA0"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14:paraId="201B528C"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sai_create_tam_telemetry_fn</w:t>
      </w:r>
      <w:proofErr w:type="spellEnd"/>
      <w:r w:rsidRPr="008A4EF5">
        <w:rPr>
          <w:rFonts w:asciiTheme="minorHAnsi" w:eastAsia="Times New Roman" w:hAnsiTheme="minorHAnsi" w:cs="Consolas"/>
          <w:szCs w:val="18"/>
        </w:rPr>
        <w:t>(</w:t>
      </w:r>
    </w:p>
    <w:p w14:paraId="533A836C"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06D0B9C7"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switch_id</w:t>
      </w:r>
      <w:proofErr w:type="spellEnd"/>
      <w:r w:rsidRPr="008A4EF5">
        <w:rPr>
          <w:rFonts w:asciiTheme="minorHAnsi" w:eastAsia="Times New Roman" w:hAnsiTheme="minorHAnsi" w:cs="Consolas"/>
          <w:szCs w:val="18"/>
        </w:rPr>
        <w:t>,</w:t>
      </w:r>
    </w:p>
    <w:p w14:paraId="1073BE38"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4355234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437A985" w14:textId="77777777" w:rsidR="002B0093" w:rsidRPr="00F04C31" w:rsidRDefault="002B0093">
      <w:pPr>
        <w:rPr>
          <w:color w:val="auto"/>
          <w:sz w:val="19"/>
          <w:szCs w:val="19"/>
        </w:rPr>
      </w:pPr>
    </w:p>
    <w:p w14:paraId="566F32C6" w14:textId="77777777" w:rsidR="007F5721" w:rsidRDefault="009D2773" w:rsidP="008A4EF5">
      <w:pPr>
        <w:pStyle w:val="Heading2"/>
        <w:numPr>
          <w:ilvl w:val="2"/>
          <w:numId w:val="3"/>
        </w:numPr>
      </w:pPr>
      <w:bookmarkStart w:id="88" w:name="_2xcytpi" w:colFirst="0" w:colLast="0"/>
      <w:bookmarkStart w:id="89" w:name="_Toc528317644"/>
      <w:bookmarkEnd w:id="88"/>
      <w:r>
        <w:t>Creating a</w:t>
      </w:r>
      <w:r w:rsidR="00294FA0">
        <w:t>n event object</w:t>
      </w:r>
      <w:bookmarkEnd w:id="89"/>
    </w:p>
    <w:p w14:paraId="02FBBF82" w14:textId="77777777" w:rsidR="007F5721" w:rsidRPr="007F5721" w:rsidRDefault="008A4EF5" w:rsidP="00CB49BF">
      <w:pPr>
        <w:ind w:left="720"/>
      </w:pPr>
      <w:r w:rsidRPr="007F5721">
        <w:t xml:space="preserve">This example will create an event object for threshold breach and will generate an event with report as an event action. Note that same collector and report objects are reused here as well. </w:t>
      </w:r>
    </w:p>
    <w:p w14:paraId="0EEE8F15" w14:textId="77777777" w:rsidR="00294FA0" w:rsidRPr="007F5721" w:rsidRDefault="008A4EF5" w:rsidP="00CB49BF">
      <w:pPr>
        <w:ind w:left="720"/>
      </w:pPr>
      <w:r w:rsidRPr="007F5721">
        <w:t>As a last step Event object is attached to TAM object and binding is done to the appropriate source in this case an egress port queue.</w:t>
      </w:r>
    </w:p>
    <w:p w14:paraId="70F3DC97" w14:textId="77777777" w:rsidR="007F5721" w:rsidRDefault="007F5721" w:rsidP="005B4510">
      <w:pPr>
        <w:spacing w:after="0"/>
        <w:ind w:left="720"/>
        <w:rPr>
          <w:rFonts w:asciiTheme="minorHAnsi" w:eastAsia="Times New Roman" w:hAnsiTheme="minorHAnsi" w:cs="Consolas"/>
          <w:b/>
          <w:i/>
          <w:szCs w:val="18"/>
        </w:rPr>
      </w:pPr>
    </w:p>
    <w:p w14:paraId="56627408"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14:paraId="1A0A3565"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14AF190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SAI_TAM_EVENT_THRESHOLD_ATTR_RATE;</w:t>
      </w:r>
    </w:p>
    <w:p w14:paraId="1C607B10" w14:textId="77777777" w:rsidR="00596E47" w:rsidRPr="00596E47"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w:t>
      </w:r>
      <w:proofErr w:type="spellEnd"/>
      <w:r w:rsidR="00753777">
        <w:rPr>
          <w:rFonts w:asciiTheme="minorHAnsi" w:eastAsia="Times New Roman" w:hAnsiTheme="minorHAnsi" w:cs="Consolas"/>
          <w:szCs w:val="18"/>
        </w:rPr>
        <w:t>[0].value.u32 = 20</w:t>
      </w:r>
      <w:r w:rsidR="00596E47">
        <w:rPr>
          <w:rFonts w:asciiTheme="minorHAnsi" w:eastAsia="Times New Roman" w:hAnsiTheme="minorHAnsi" w:cs="Consolas"/>
          <w:szCs w:val="18"/>
        </w:rPr>
        <w:t>;</w:t>
      </w:r>
    </w:p>
    <w:p w14:paraId="3C5DD3E7" w14:textId="77777777" w:rsidR="00596E47" w:rsidRDefault="00596E47" w:rsidP="007F5721">
      <w:pPr>
        <w:spacing w:after="0"/>
        <w:ind w:left="1440"/>
        <w:rPr>
          <w:rFonts w:asciiTheme="minorHAnsi" w:eastAsia="Times New Roman" w:hAnsiTheme="minorHAnsi" w:cs="Consolas"/>
          <w:szCs w:val="18"/>
        </w:rPr>
      </w:pPr>
    </w:p>
    <w:p w14:paraId="76971C82" w14:textId="77777777"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1E2D8E08" w14:textId="77777777" w:rsidR="008A4EF5"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14:paraId="54AE8479" w14:textId="77777777" w:rsidR="00596E47" w:rsidRDefault="00596E47" w:rsidP="007F5721">
      <w:pPr>
        <w:spacing w:after="0"/>
        <w:ind w:left="1440"/>
        <w:rPr>
          <w:rFonts w:asciiTheme="minorHAnsi" w:eastAsia="Times New Roman" w:hAnsiTheme="minorHAnsi" w:cs="Consolas"/>
          <w:szCs w:val="18"/>
        </w:rPr>
      </w:pPr>
    </w:p>
    <w:p w14:paraId="461CFF4E" w14:textId="77777777" w:rsidR="00596E47"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14:paraId="617B3C0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14:paraId="4FBA0F6A"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2FEE248F"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DFD4DA0"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997DE7F"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23F9324" w14:textId="77777777" w:rsidR="00294FA0" w:rsidRPr="008A4EF5" w:rsidRDefault="00294FA0" w:rsidP="005B4510">
      <w:pPr>
        <w:spacing w:after="0"/>
        <w:ind w:left="720"/>
        <w:rPr>
          <w:rFonts w:asciiTheme="minorHAnsi" w:eastAsia="Times New Roman" w:hAnsiTheme="minorHAnsi" w:cs="Consolas"/>
          <w:szCs w:val="18"/>
        </w:rPr>
      </w:pPr>
    </w:p>
    <w:p w14:paraId="4BFCA039"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14:paraId="359B83DF"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A1EE1B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14:paraId="7DC541C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14:paraId="13796083" w14:textId="77777777" w:rsidR="00294FA0" w:rsidRPr="008A4EF5" w:rsidRDefault="00294FA0" w:rsidP="007F5721">
      <w:pPr>
        <w:spacing w:after="0"/>
        <w:ind w:left="1440"/>
        <w:rPr>
          <w:rFonts w:asciiTheme="minorHAnsi" w:eastAsia="Times New Roman" w:hAnsiTheme="minorHAnsi" w:cs="Consolas"/>
          <w:szCs w:val="18"/>
        </w:rPr>
      </w:pPr>
    </w:p>
    <w:p w14:paraId="327846C0"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4B3F005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14:paraId="4AFC626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4F587CC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0B803AA"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7E713FA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9A42B5B" w14:textId="77777777" w:rsidR="00294FA0" w:rsidRPr="008A4EF5" w:rsidRDefault="00294FA0" w:rsidP="005B4510">
      <w:pPr>
        <w:spacing w:after="0"/>
        <w:ind w:left="720"/>
        <w:rPr>
          <w:rFonts w:asciiTheme="minorHAnsi" w:eastAsia="Times New Roman" w:hAnsiTheme="minorHAnsi" w:cs="Consolas"/>
          <w:szCs w:val="18"/>
        </w:rPr>
      </w:pPr>
    </w:p>
    <w:p w14:paraId="0A2030B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14:paraId="0FFA3447"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CB4401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14:paraId="7A0A8F7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SAI_TAM_EVENT_TYPE_PACKET_DROP;</w:t>
      </w:r>
    </w:p>
    <w:p w14:paraId="022E800E" w14:textId="77777777" w:rsidR="00294FA0" w:rsidRPr="008A4EF5" w:rsidRDefault="00294FA0" w:rsidP="007F5721">
      <w:pPr>
        <w:spacing w:after="0"/>
        <w:ind w:left="1440"/>
        <w:rPr>
          <w:rFonts w:asciiTheme="minorHAnsi" w:eastAsia="Times New Roman" w:hAnsiTheme="minorHAnsi" w:cs="Consolas"/>
          <w:szCs w:val="18"/>
        </w:rPr>
      </w:pPr>
    </w:p>
    <w:p w14:paraId="4CF35900"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14:paraId="2EAA2C85"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517ABAC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6C5CB45E" w14:textId="77777777" w:rsidR="00294FA0" w:rsidRPr="008A4EF5" w:rsidRDefault="00294FA0" w:rsidP="007F5721">
      <w:pPr>
        <w:spacing w:after="0"/>
        <w:ind w:left="1440"/>
        <w:rPr>
          <w:rFonts w:asciiTheme="minorHAnsi" w:eastAsia="Times New Roman" w:hAnsiTheme="minorHAnsi" w:cs="Consolas"/>
          <w:szCs w:val="18"/>
        </w:rPr>
      </w:pPr>
    </w:p>
    <w:p w14:paraId="3B8063F3"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14:paraId="4787270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26F1623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596E47">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14:paraId="155242BC" w14:textId="77777777" w:rsidR="00294FA0" w:rsidRPr="008A4EF5" w:rsidRDefault="00294FA0" w:rsidP="007F5721">
      <w:pPr>
        <w:spacing w:after="0"/>
        <w:ind w:left="1440"/>
        <w:rPr>
          <w:rFonts w:asciiTheme="minorHAnsi" w:eastAsia="Times New Roman" w:hAnsiTheme="minorHAnsi" w:cs="Consolas"/>
          <w:szCs w:val="18"/>
        </w:rPr>
      </w:pPr>
    </w:p>
    <w:p w14:paraId="0FD6DCD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40E32D4D"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664DACDA" w14:textId="77777777" w:rsidR="00C544D2" w:rsidRPr="008A4EF5" w:rsidRDefault="00C544D2" w:rsidP="007F5721">
      <w:pPr>
        <w:spacing w:after="0"/>
        <w:ind w:left="1440"/>
        <w:rPr>
          <w:rFonts w:asciiTheme="minorHAnsi" w:eastAsia="Times New Roman" w:hAnsiTheme="minorHAnsi" w:cs="Consolas"/>
          <w:szCs w:val="18"/>
        </w:rPr>
      </w:pPr>
    </w:p>
    <w:p w14:paraId="4CED04C8"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14:paraId="3BDD417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14:paraId="3225B079"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6AEFF2E9"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246D680"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429F97BC" w14:textId="77777777"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F8CD9B7" w14:textId="77777777"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14:paraId="59893A30" w14:textId="77777777" w:rsidR="00EA6CFE" w:rsidRPr="00F04C31" w:rsidRDefault="00EA6CFE" w:rsidP="00E6365F">
      <w:pPr>
        <w:rPr>
          <w:color w:val="auto"/>
        </w:rPr>
      </w:pPr>
    </w:p>
    <w:p w14:paraId="008A3542" w14:textId="77777777" w:rsidR="007F5721" w:rsidRDefault="00294FA0" w:rsidP="008A4EF5">
      <w:pPr>
        <w:pStyle w:val="Heading2"/>
        <w:numPr>
          <w:ilvl w:val="2"/>
          <w:numId w:val="3"/>
        </w:numPr>
      </w:pPr>
      <w:bookmarkStart w:id="90" w:name="_Toc528317645"/>
      <w:r w:rsidRPr="00294FA0">
        <w:t>Creating a microburst detection object and sending the histogram report to localhost</w:t>
      </w:r>
      <w:bookmarkEnd w:id="90"/>
    </w:p>
    <w:p w14:paraId="5129D514" w14:textId="77777777" w:rsidR="007F5721" w:rsidRPr="007F5721" w:rsidRDefault="008A4EF5" w:rsidP="00CB49BF">
      <w:pPr>
        <w:ind w:left="720"/>
      </w:pPr>
      <w:r w:rsidRPr="007F5721">
        <w:t>This is an example for creating a microburst detection and generating a histogram as a report. Collector object is reused whereas a new report object is created.</w:t>
      </w:r>
    </w:p>
    <w:p w14:paraId="4CE051A2" w14:textId="77777777" w:rsidR="008A4EF5" w:rsidRDefault="008A4EF5" w:rsidP="00CB49BF">
      <w:pPr>
        <w:ind w:left="720"/>
      </w:pPr>
      <w:r w:rsidRPr="007F5721">
        <w:t xml:space="preserve">Event object is attached to TAM object which is eventually </w:t>
      </w:r>
      <w:proofErr w:type="spellStart"/>
      <w:r w:rsidRPr="007F5721">
        <w:t>bind’ed</w:t>
      </w:r>
      <w:proofErr w:type="spellEnd"/>
      <w:r w:rsidRPr="007F5721">
        <w:t xml:space="preserve"> to the source.</w:t>
      </w:r>
    </w:p>
    <w:p w14:paraId="54A89256" w14:textId="77777777" w:rsidR="008A4EF5" w:rsidRPr="008A4EF5" w:rsidRDefault="008A4EF5" w:rsidP="005B4510">
      <w:pPr>
        <w:spacing w:after="0"/>
      </w:pPr>
    </w:p>
    <w:p w14:paraId="6202C8F4"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14:paraId="1FE41F12"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D88B4A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SAI_TAM_EVENT_THRESHOLD_ATTR_LOW_WATERMARK;</w:t>
      </w:r>
    </w:p>
    <w:p w14:paraId="50865C1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[0].value.u32 = 50000;</w:t>
      </w:r>
    </w:p>
    <w:p w14:paraId="4D875211" w14:textId="77777777" w:rsidR="00294FA0" w:rsidRPr="008A4EF5" w:rsidRDefault="00294FA0" w:rsidP="007F5721">
      <w:pPr>
        <w:spacing w:after="0"/>
        <w:ind w:left="1440"/>
        <w:rPr>
          <w:rFonts w:asciiTheme="minorHAnsi" w:eastAsia="Times New Roman" w:hAnsiTheme="minorHAnsi" w:cs="Consolas"/>
          <w:szCs w:val="18"/>
        </w:rPr>
      </w:pPr>
    </w:p>
    <w:p w14:paraId="5B64381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SAI_TAM_EVENT_THRESHOLD_ATTR_HIGH_WATERMARK;</w:t>
      </w:r>
    </w:p>
    <w:p w14:paraId="2EC94D2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450000;</w:t>
      </w:r>
    </w:p>
    <w:p w14:paraId="7BA1E034" w14:textId="77777777" w:rsidR="00294FA0" w:rsidRPr="008A4EF5" w:rsidRDefault="00294FA0" w:rsidP="007F5721">
      <w:pPr>
        <w:spacing w:after="0"/>
        <w:ind w:left="1440"/>
        <w:rPr>
          <w:rFonts w:asciiTheme="minorHAnsi" w:eastAsia="Times New Roman" w:hAnsiTheme="minorHAnsi" w:cs="Consolas"/>
          <w:szCs w:val="18"/>
        </w:rPr>
      </w:pPr>
    </w:p>
    <w:p w14:paraId="0C232195" w14:textId="77777777"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3ACBF9D1" w14:textId="77777777" w:rsidR="00596E47"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14:paraId="3E3B929B" w14:textId="77777777" w:rsidR="00596E47" w:rsidRDefault="00596E47" w:rsidP="007F5721">
      <w:pPr>
        <w:spacing w:after="0"/>
        <w:ind w:left="1440"/>
        <w:rPr>
          <w:rFonts w:asciiTheme="minorHAnsi" w:eastAsia="Times New Roman" w:hAnsiTheme="minorHAnsi" w:cs="Consolas"/>
          <w:szCs w:val="18"/>
        </w:rPr>
      </w:pPr>
    </w:p>
    <w:p w14:paraId="0E740952" w14:textId="77777777" w:rsidR="00294FA0"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14964D6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14:paraId="6525491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627269F9"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A585524"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09C71E33"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36DE2F05" w14:textId="77777777"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14:paraId="04BE97E7"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14:paraId="1ED63E87"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1C299112"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14:paraId="01AF12B8"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SAI_TAM_REPORT_TYPE_HISTOGRAM;</w:t>
      </w:r>
    </w:p>
    <w:p w14:paraId="346DD2A5" w14:textId="77777777" w:rsidR="00294FA0" w:rsidRPr="008A4EF5" w:rsidRDefault="00294FA0" w:rsidP="007F5721">
      <w:pPr>
        <w:spacing w:after="0"/>
        <w:ind w:left="1440"/>
        <w:rPr>
          <w:rFonts w:asciiTheme="minorHAnsi" w:eastAsia="Times New Roman" w:hAnsiTheme="minorHAnsi" w:cs="Consolas"/>
          <w:szCs w:val="18"/>
        </w:rPr>
      </w:pPr>
    </w:p>
    <w:p w14:paraId="7436C774" w14:textId="0E797F79"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w:t>
      </w:r>
      <w:proofErr w:type="spellEnd"/>
      <w:r w:rsidR="00C544D2" w:rsidRPr="008A4EF5">
        <w:rPr>
          <w:rFonts w:asciiTheme="minorHAnsi" w:hAnsiTheme="minorHAnsi" w:cs="Consolas"/>
          <w:szCs w:val="18"/>
          <w:lang w:bidi="kn-IN"/>
        </w:rPr>
        <w:t>[1</w:t>
      </w:r>
      <w:r w:rsidRPr="008A4EF5">
        <w:rPr>
          <w:rFonts w:asciiTheme="minorHAnsi" w:hAnsiTheme="minorHAnsi" w:cs="Consolas"/>
          <w:szCs w:val="18"/>
          <w:lang w:bidi="kn-IN"/>
        </w:rPr>
        <w:t>].id  = SAI_TAM_</w:t>
      </w:r>
      <w:ins w:id="91" w:author="Mickey  Spiegel" w:date="2019-05-01T13:30:00Z">
        <w:r w:rsidR="007646B4">
          <w:rPr>
            <w:rFonts w:asciiTheme="minorHAnsi" w:hAnsiTheme="minorHAnsi" w:cs="Consolas"/>
            <w:szCs w:val="18"/>
            <w:lang w:bidi="kn-IN"/>
          </w:rPr>
          <w:t>REPORT_ATTR_</w:t>
        </w:r>
      </w:ins>
      <w:r w:rsidRPr="008A4EF5">
        <w:rPr>
          <w:rFonts w:asciiTheme="minorHAnsi" w:hAnsiTheme="minorHAnsi" w:cs="Consolas"/>
          <w:szCs w:val="18"/>
          <w:lang w:bidi="kn-IN"/>
        </w:rPr>
        <w:t>HISTOGRAM</w:t>
      </w:r>
      <w:del w:id="92" w:author="Mickey  Spiegel" w:date="2019-05-01T13:30:00Z">
        <w:r w:rsidRPr="008A4EF5" w:rsidDel="007646B4">
          <w:rPr>
            <w:rFonts w:asciiTheme="minorHAnsi" w:hAnsiTheme="minorHAnsi" w:cs="Consolas"/>
            <w:szCs w:val="18"/>
            <w:lang w:bidi="kn-IN"/>
          </w:rPr>
          <w:delText>_ATTR</w:delText>
        </w:r>
      </w:del>
      <w:r w:rsidRPr="008A4EF5">
        <w:rPr>
          <w:rFonts w:asciiTheme="minorHAnsi" w:hAnsiTheme="minorHAnsi" w:cs="Consolas"/>
          <w:szCs w:val="18"/>
          <w:lang w:bidi="kn-IN"/>
        </w:rPr>
        <w:t>_NUMBER_OF_BINS;</w:t>
      </w:r>
    </w:p>
    <w:p w14:paraId="748E90DE"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[1</w:t>
      </w:r>
      <w:r w:rsidR="00294FA0" w:rsidRPr="008A4EF5">
        <w:rPr>
          <w:rFonts w:asciiTheme="minorHAnsi" w:hAnsiTheme="minorHAnsi" w:cs="Consolas"/>
          <w:szCs w:val="18"/>
          <w:lang w:bidi="kn-IN"/>
        </w:rPr>
        <w:t>].value.u32 = 4;</w:t>
      </w:r>
    </w:p>
    <w:p w14:paraId="1C588BDD"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0BFA5077" w14:textId="661BF728"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].id  = SAI_TAM_</w:t>
      </w:r>
      <w:ins w:id="93" w:author="Mickey  Spiegel" w:date="2019-05-01T13:30:00Z">
        <w:r w:rsidR="007646B4">
          <w:rPr>
            <w:rFonts w:asciiTheme="minorHAnsi" w:hAnsiTheme="minorHAnsi" w:cs="Consolas"/>
            <w:szCs w:val="18"/>
            <w:lang w:bidi="kn-IN"/>
          </w:rPr>
          <w:t>REPORT_ATTR_</w:t>
        </w:r>
      </w:ins>
      <w:r w:rsidR="00294FA0" w:rsidRPr="008A4EF5">
        <w:rPr>
          <w:rFonts w:asciiTheme="minorHAnsi" w:hAnsiTheme="minorHAnsi" w:cs="Consolas"/>
          <w:szCs w:val="18"/>
          <w:lang w:bidi="kn-IN"/>
        </w:rPr>
        <w:t>HISTOGRAM</w:t>
      </w:r>
      <w:del w:id="94" w:author="Mickey  Spiegel" w:date="2019-05-01T13:30:00Z">
        <w:r w:rsidR="00294FA0" w:rsidRPr="008A4EF5" w:rsidDel="007646B4">
          <w:rPr>
            <w:rFonts w:asciiTheme="minorHAnsi" w:hAnsiTheme="minorHAnsi" w:cs="Consolas"/>
            <w:szCs w:val="18"/>
            <w:lang w:bidi="kn-IN"/>
          </w:rPr>
          <w:delText>_ATTR</w:delText>
        </w:r>
      </w:del>
      <w:r w:rsidR="00294FA0" w:rsidRPr="008A4EF5">
        <w:rPr>
          <w:rFonts w:asciiTheme="minorHAnsi" w:hAnsiTheme="minorHAnsi" w:cs="Consolas"/>
          <w:szCs w:val="18"/>
          <w:lang w:bidi="kn-IN"/>
        </w:rPr>
        <w:t>_BIN_BOUNDARY;</w:t>
      </w:r>
    </w:p>
    <w:p w14:paraId="1CED9B08"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 xml:space="preserve">[0] = 0; /* bin-#0 - duration </w:t>
      </w:r>
      <w:commentRangeStart w:id="95"/>
      <w:r w:rsidR="00294FA0" w:rsidRPr="008A4EF5">
        <w:rPr>
          <w:rFonts w:asciiTheme="minorHAnsi" w:hAnsiTheme="minorHAnsi" w:cs="Consolas"/>
          <w:szCs w:val="18"/>
          <w:lang w:bidi="kn-IN"/>
        </w:rPr>
        <w:t>from 0us to 2us</w:t>
      </w:r>
      <w:commentRangeEnd w:id="95"/>
      <w:r w:rsidR="00CE03F5">
        <w:rPr>
          <w:rStyle w:val="CommentReference"/>
        </w:rPr>
        <w:commentReference w:id="95"/>
      </w:r>
      <w:r w:rsidR="00294FA0" w:rsidRPr="008A4EF5">
        <w:rPr>
          <w:rFonts w:asciiTheme="minorHAnsi" w:hAnsiTheme="minorHAnsi" w:cs="Consolas"/>
          <w:szCs w:val="18"/>
          <w:lang w:bidi="kn-IN"/>
        </w:rPr>
        <w:t xml:space="preserve"> */</w:t>
      </w:r>
    </w:p>
    <w:p w14:paraId="6261456A"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[1] = 2; /* bin-#1 - duration from t1=2us to t2=5us */</w:t>
      </w:r>
    </w:p>
    <w:p w14:paraId="48B0E699"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[2] = 5; /* bin-#2 - duration from t2=5us to t3=10us */</w:t>
      </w:r>
    </w:p>
    <w:p w14:paraId="458B556C"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[3] = 10;/* bin-#3 - duration more than t3=10us. */</w:t>
      </w:r>
    </w:p>
    <w:p w14:paraId="0D58E1E9"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w:t>
      </w:r>
      <w:proofErr w:type="spellEnd"/>
      <w:r w:rsidR="00C544D2" w:rsidRPr="008A4EF5">
        <w:rPr>
          <w:rFonts w:asciiTheme="minorHAnsi" w:hAnsiTheme="minorHAnsi" w:cs="Consolas"/>
          <w:szCs w:val="18"/>
          <w:lang w:bidi="kn-IN"/>
        </w:rPr>
        <w:t>[2</w:t>
      </w:r>
      <w:r w:rsidRPr="008A4EF5">
        <w:rPr>
          <w:rFonts w:asciiTheme="minorHAnsi" w:hAnsiTheme="minorHAnsi" w:cs="Consolas"/>
          <w:szCs w:val="18"/>
          <w:lang w:bidi="kn-IN"/>
        </w:rPr>
        <w:t>].</w:t>
      </w:r>
      <w:proofErr w:type="spellStart"/>
      <w:r w:rsidRPr="008A4EF5">
        <w:rPr>
          <w:rFonts w:asciiTheme="minorHAnsi" w:hAnsiTheme="minorHAnsi" w:cs="Consolas"/>
          <w:szCs w:val="18"/>
          <w:lang w:bidi="kn-IN"/>
        </w:rPr>
        <w:t>value.list_size</w:t>
      </w:r>
      <w:proofErr w:type="spellEnd"/>
      <w:r w:rsidRPr="008A4EF5">
        <w:rPr>
          <w:rFonts w:asciiTheme="minorHAnsi" w:hAnsiTheme="minorHAnsi" w:cs="Consolas"/>
          <w:szCs w:val="18"/>
          <w:lang w:bidi="kn-IN"/>
        </w:rPr>
        <w:t xml:space="preserve"> = 4</w:t>
      </w:r>
    </w:p>
    <w:p w14:paraId="25DF5AAC" w14:textId="77777777" w:rsidR="00294FA0" w:rsidRPr="008A4EF5" w:rsidRDefault="00294FA0" w:rsidP="007F5721">
      <w:pPr>
        <w:spacing w:after="0"/>
        <w:ind w:left="1440"/>
        <w:rPr>
          <w:rFonts w:asciiTheme="minorHAnsi" w:eastAsia="Times New Roman" w:hAnsiTheme="minorHAnsi" w:cs="Consolas"/>
          <w:szCs w:val="18"/>
        </w:rPr>
      </w:pPr>
    </w:p>
    <w:p w14:paraId="04A646B7"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14:paraId="79F37FDE" w14:textId="77777777" w:rsidR="00294FA0" w:rsidRPr="008A4EF5" w:rsidRDefault="00294FA0" w:rsidP="007F5721">
      <w:pPr>
        <w:spacing w:after="0"/>
        <w:ind w:left="1440"/>
        <w:rPr>
          <w:rFonts w:asciiTheme="minorHAnsi" w:eastAsia="Times New Roman" w:hAnsiTheme="minorHAnsi" w:cs="Consolas"/>
          <w:szCs w:val="18"/>
        </w:rPr>
      </w:pPr>
    </w:p>
    <w:p w14:paraId="0D7D59FE"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14:paraId="1CF21FF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lastRenderedPageBreak/>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14:paraId="0FC04303"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DD77120"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D1BCAD1"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E4086E0"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2C82F5C6" w14:textId="77777777"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14:paraId="371B81D3"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5504DC6"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14:paraId="64C481C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p>
    <w:p w14:paraId="61B31810" w14:textId="77777777" w:rsidR="00294FA0" w:rsidRPr="008A4EF5" w:rsidRDefault="00294FA0" w:rsidP="007F5721">
      <w:pPr>
        <w:spacing w:after="0"/>
        <w:ind w:left="1440"/>
        <w:rPr>
          <w:rFonts w:asciiTheme="minorHAnsi" w:eastAsia="Times New Roman" w:hAnsiTheme="minorHAnsi" w:cs="Consolas"/>
          <w:szCs w:val="18"/>
        </w:rPr>
      </w:pPr>
    </w:p>
    <w:p w14:paraId="2EAF122D"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14:paraId="0D592590" w14:textId="77777777" w:rsidR="00294FA0" w:rsidRPr="008A4EF5" w:rsidRDefault="00294FA0" w:rsidP="007F5721">
      <w:pPr>
        <w:spacing w:after="0"/>
        <w:ind w:left="1440"/>
        <w:rPr>
          <w:rFonts w:asciiTheme="minorHAnsi" w:eastAsia="Times New Roman" w:hAnsiTheme="minorHAnsi" w:cs="Consolas"/>
          <w:szCs w:val="18"/>
        </w:rPr>
      </w:pPr>
    </w:p>
    <w:p w14:paraId="3002B74A"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14:paraId="733E71A3"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p>
    <w:p w14:paraId="3D9A7FA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6B206390"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4987E1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792A8FC5" w14:textId="77777777" w:rsidR="00294FA0" w:rsidRPr="008A4EF5" w:rsidRDefault="00294FA0" w:rsidP="005B4510">
      <w:pPr>
        <w:spacing w:after="0"/>
        <w:ind w:left="720"/>
        <w:rPr>
          <w:rFonts w:asciiTheme="minorHAnsi" w:eastAsia="Times New Roman" w:hAnsiTheme="minorHAnsi"/>
          <w:i/>
          <w:szCs w:val="18"/>
        </w:rPr>
      </w:pPr>
    </w:p>
    <w:p w14:paraId="70DA8115"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14:paraId="09970109"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10F7A3C"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14:paraId="49D0F99B"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SAI_TAM_EVENT_TYPE_QUEUE_THRESHOLD;</w:t>
      </w:r>
    </w:p>
    <w:p w14:paraId="710496C8" w14:textId="77777777" w:rsidR="00294FA0" w:rsidRPr="008A4EF5" w:rsidRDefault="00294FA0" w:rsidP="007F5721">
      <w:pPr>
        <w:spacing w:after="0"/>
        <w:ind w:left="1440"/>
        <w:rPr>
          <w:rFonts w:asciiTheme="minorHAnsi" w:eastAsia="Times New Roman" w:hAnsiTheme="minorHAnsi" w:cs="Consolas"/>
          <w:szCs w:val="18"/>
        </w:rPr>
      </w:pPr>
    </w:p>
    <w:p w14:paraId="58197C6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14:paraId="64C65E19"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2914C76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14:paraId="1D3206CB" w14:textId="77777777" w:rsidR="00294FA0" w:rsidRPr="008A4EF5" w:rsidRDefault="00294FA0" w:rsidP="007F5721">
      <w:pPr>
        <w:spacing w:after="0"/>
        <w:ind w:left="1440"/>
        <w:rPr>
          <w:rFonts w:asciiTheme="minorHAnsi" w:eastAsia="Times New Roman" w:hAnsiTheme="minorHAnsi" w:cs="Consolas"/>
          <w:szCs w:val="18"/>
        </w:rPr>
      </w:pPr>
    </w:p>
    <w:p w14:paraId="233B6DD1"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14:paraId="39F0BD1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1EBE3EC0" w14:textId="281DBDCD" w:rsidR="007B7EEF" w:rsidRPr="007B7EEF" w:rsidRDefault="00294FA0" w:rsidP="009B3CBC">
      <w:pPr>
        <w:spacing w:after="0"/>
        <w:ind w:left="1440"/>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14:paraId="1203BA67" w14:textId="77777777" w:rsidR="00CE03F5" w:rsidRDefault="00CE03F5" w:rsidP="007F5721">
      <w:pPr>
        <w:spacing w:after="0"/>
        <w:ind w:left="1440"/>
        <w:rPr>
          <w:rFonts w:asciiTheme="minorHAnsi" w:eastAsia="Times New Roman" w:hAnsiTheme="minorHAnsi" w:cs="Consolas"/>
          <w:szCs w:val="18"/>
        </w:rPr>
      </w:pPr>
    </w:p>
    <w:p w14:paraId="0379FF14"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14:paraId="7A3B65FF"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14:paraId="53C4EFA1" w14:textId="77777777" w:rsidR="00294FA0" w:rsidRPr="008A4EF5" w:rsidRDefault="00294FA0" w:rsidP="007F5721">
      <w:pPr>
        <w:spacing w:after="0"/>
        <w:ind w:left="1440"/>
        <w:rPr>
          <w:rFonts w:asciiTheme="minorHAnsi" w:eastAsia="Times New Roman" w:hAnsiTheme="minorHAnsi" w:cs="Consolas"/>
          <w:szCs w:val="18"/>
        </w:rPr>
      </w:pPr>
    </w:p>
    <w:p w14:paraId="4529E767" w14:textId="77777777"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14:paraId="739F342E" w14:textId="77777777" w:rsidR="00294FA0" w:rsidRPr="008A4EF5" w:rsidRDefault="00294FA0" w:rsidP="007F5721">
      <w:pPr>
        <w:spacing w:after="0"/>
        <w:ind w:left="1440"/>
        <w:rPr>
          <w:rFonts w:asciiTheme="minorHAnsi" w:eastAsia="Times New Roman" w:hAnsiTheme="minorHAnsi" w:cs="Consolas"/>
          <w:szCs w:val="18"/>
        </w:rPr>
      </w:pPr>
    </w:p>
    <w:p w14:paraId="3DA1B9C7" w14:textId="77777777"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14:paraId="0060E4E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2039608F"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43A191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3E1E9CA" w14:textId="77777777"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1CD2C114" w14:textId="77777777" w:rsidR="005E2E7F" w:rsidRDefault="005E2E7F" w:rsidP="00294FA0">
      <w:pPr>
        <w:ind w:left="432"/>
        <w:rPr>
          <w:rFonts w:ascii="Consolas" w:eastAsia="Times New Roman" w:hAnsi="Consolas" w:cs="Consolas"/>
          <w:szCs w:val="18"/>
        </w:rPr>
      </w:pPr>
    </w:p>
    <w:p w14:paraId="5C45D5CF" w14:textId="77777777" w:rsidR="00033A86" w:rsidRDefault="00033A86" w:rsidP="005E2E7F">
      <w:pPr>
        <w:ind w:left="432"/>
        <w:rPr>
          <w:rFonts w:ascii="Consolas" w:eastAsia="Times New Roman" w:hAnsi="Consolas" w:cs="Consolas"/>
          <w:i/>
          <w:sz w:val="20"/>
          <w:szCs w:val="20"/>
        </w:rPr>
      </w:pPr>
    </w:p>
    <w:p w14:paraId="7E285337" w14:textId="77777777" w:rsidR="007F5721" w:rsidRDefault="008A4EF5" w:rsidP="005B4510">
      <w:pPr>
        <w:pStyle w:val="Heading2"/>
        <w:numPr>
          <w:ilvl w:val="2"/>
          <w:numId w:val="3"/>
        </w:numPr>
      </w:pPr>
      <w:bookmarkStart w:id="96" w:name="_Toc528317646"/>
      <w:r>
        <w:t>Creating the final TAM object and bind to source</w:t>
      </w:r>
      <w:bookmarkEnd w:id="96"/>
    </w:p>
    <w:p w14:paraId="6C0D7032" w14:textId="77777777" w:rsidR="005B4510" w:rsidRPr="007F5721" w:rsidRDefault="005B4510" w:rsidP="00CB49BF">
      <w:pPr>
        <w:ind w:left="720"/>
      </w:pPr>
      <w:r w:rsidRPr="007F5721">
        <w:t xml:space="preserve">Finally the TAM object is created along with the attributes. Attributes are the event list, telemetry type list, IFA list etc. This TAM object is </w:t>
      </w:r>
      <w:proofErr w:type="spellStart"/>
      <w:r w:rsidRPr="007F5721">
        <w:t>bind’ed</w:t>
      </w:r>
      <w:proofErr w:type="spellEnd"/>
      <w:r w:rsidRPr="007F5721">
        <w:t xml:space="preserve"> to the source. SAI driver will prune the bind list to identify and validate the correct binding. In this example, the event and telemetry list is applicable to port, queue, and </w:t>
      </w:r>
      <w:proofErr w:type="spellStart"/>
      <w:r w:rsidRPr="007F5721">
        <w:t>vlan</w:t>
      </w:r>
      <w:proofErr w:type="spellEnd"/>
      <w:r w:rsidRPr="007F5721">
        <w:t xml:space="preserve"> hence the TAM object is </w:t>
      </w:r>
      <w:proofErr w:type="spellStart"/>
      <w:r w:rsidRPr="007F5721">
        <w:t>bind’ed</w:t>
      </w:r>
      <w:proofErr w:type="spellEnd"/>
      <w:r w:rsidRPr="007F5721">
        <w:t xml:space="preserve"> to all these sources.</w:t>
      </w:r>
    </w:p>
    <w:p w14:paraId="5A961AE2" w14:textId="77777777" w:rsidR="007F5721" w:rsidRPr="007F5721" w:rsidRDefault="007F5721" w:rsidP="005B4510">
      <w:pPr>
        <w:spacing w:after="0"/>
        <w:ind w:left="720"/>
        <w:rPr>
          <w:rFonts w:asciiTheme="minorHAnsi" w:eastAsia="Times New Roman" w:hAnsiTheme="minorHAnsi" w:cs="Consolas"/>
          <w:b/>
          <w:i/>
          <w:color w:val="000000" w:themeColor="text1"/>
          <w:szCs w:val="18"/>
        </w:rPr>
      </w:pPr>
    </w:p>
    <w:p w14:paraId="4B923F85"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449BAEFA"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394889C"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14498FB5" w14:textId="77777777"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lastRenderedPageBreak/>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651ACDB8" w14:textId="77777777"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50530A2C" w14:textId="77777777" w:rsidR="008A4EF5" w:rsidRPr="008A4EF5" w:rsidRDefault="008A4EF5" w:rsidP="007F5721">
      <w:pPr>
        <w:spacing w:after="0"/>
        <w:ind w:left="1440"/>
        <w:rPr>
          <w:rFonts w:asciiTheme="minorHAnsi" w:eastAsia="Times New Roman" w:hAnsiTheme="minorHAnsi" w:cs="Consolas"/>
          <w:szCs w:val="18"/>
        </w:rPr>
      </w:pPr>
    </w:p>
    <w:p w14:paraId="1CBA1D44" w14:textId="5743E179"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w:t>
      </w:r>
      <w:ins w:id="97" w:author="Mickey  Spiegel" w:date="2019-05-01T15:45:00Z">
        <w:r w:rsidR="00CE03F5">
          <w:rPr>
            <w:rFonts w:asciiTheme="minorHAnsi" w:eastAsia="Times New Roman" w:hAnsiTheme="minorHAnsi" w:cs="Consolas"/>
            <w:szCs w:val="18"/>
          </w:rPr>
          <w:t>EVENT_</w:t>
        </w:r>
      </w:ins>
      <w:r>
        <w:rPr>
          <w:rFonts w:asciiTheme="minorHAnsi" w:eastAsia="Times New Roman" w:hAnsiTheme="minorHAnsi" w:cs="Consolas"/>
          <w:szCs w:val="18"/>
        </w:rPr>
        <w:t>OBJECTS</w:t>
      </w:r>
      <w:r w:rsidRPr="008A4EF5">
        <w:rPr>
          <w:rFonts w:asciiTheme="minorHAnsi" w:eastAsia="Times New Roman" w:hAnsiTheme="minorHAnsi" w:cs="Consolas"/>
          <w:szCs w:val="18"/>
        </w:rPr>
        <w:t>_LIST;</w:t>
      </w:r>
    </w:p>
    <w:p w14:paraId="2B018708"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14:paraId="74A602C3"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1FC4F046"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6142639A" w14:textId="77777777" w:rsidR="008A4EF5" w:rsidRDefault="008A4EF5" w:rsidP="007F5721">
      <w:pPr>
        <w:spacing w:after="0"/>
        <w:ind w:left="1008"/>
        <w:rPr>
          <w:rFonts w:asciiTheme="minorHAnsi" w:eastAsia="Times New Roman" w:hAnsiTheme="minorHAnsi" w:cs="Consolas"/>
          <w:szCs w:val="18"/>
        </w:rPr>
      </w:pPr>
    </w:p>
    <w:p w14:paraId="4AF3F14C" w14:textId="0F117C0B" w:rsidR="008A4EF5" w:rsidRPr="008A4EF5" w:rsidDel="00CE03F5" w:rsidRDefault="008A4EF5" w:rsidP="007F5721">
      <w:pPr>
        <w:spacing w:after="0"/>
        <w:ind w:left="1440"/>
        <w:rPr>
          <w:del w:id="98" w:author="Mickey  Spiegel" w:date="2019-05-01T15:46:00Z"/>
          <w:rFonts w:asciiTheme="minorHAnsi" w:eastAsia="Times New Roman" w:hAnsiTheme="minorHAnsi" w:cs="Consolas"/>
          <w:szCs w:val="18"/>
        </w:rPr>
      </w:pPr>
      <w:del w:id="99" w:author="Mickey  Spiegel" w:date="2019-05-01T15:46:00Z">
        <w:r w:rsidDel="00CE03F5">
          <w:rPr>
            <w:rFonts w:asciiTheme="minorHAnsi" w:eastAsia="Times New Roman" w:hAnsiTheme="minorHAnsi" w:cs="Consolas"/>
            <w:szCs w:val="18"/>
          </w:rPr>
          <w:delText>sai_attr_list[2].id = SAI_TAM_ATTR_OBJECTS</w:delText>
        </w:r>
        <w:r w:rsidRPr="008A4EF5" w:rsidDel="00CE03F5">
          <w:rPr>
            <w:rFonts w:asciiTheme="minorHAnsi" w:eastAsia="Times New Roman" w:hAnsiTheme="minorHAnsi" w:cs="Consolas"/>
            <w:szCs w:val="18"/>
          </w:rPr>
          <w:delText>_LIST;</w:delText>
        </w:r>
      </w:del>
    </w:p>
    <w:p w14:paraId="0B7CCF19" w14:textId="3F409282" w:rsidR="008A4EF5" w:rsidRPr="008A4EF5" w:rsidDel="00CE03F5" w:rsidRDefault="008A4EF5" w:rsidP="007F5721">
      <w:pPr>
        <w:spacing w:after="0"/>
        <w:ind w:left="1440"/>
        <w:rPr>
          <w:del w:id="100" w:author="Mickey  Spiegel" w:date="2019-05-01T15:46:00Z"/>
          <w:rFonts w:asciiTheme="minorHAnsi" w:eastAsia="Times New Roman" w:hAnsiTheme="minorHAnsi" w:cs="Consolas"/>
          <w:szCs w:val="18"/>
        </w:rPr>
      </w:pPr>
      <w:del w:id="101" w:author="Mickey  Spiegel" w:date="2019-05-01T15:46:00Z">
        <w:r w:rsidRPr="008A4EF5" w:rsidDel="00CE03F5">
          <w:rPr>
            <w:rFonts w:asciiTheme="minorHAnsi" w:eastAsia="Times New Roman" w:hAnsiTheme="minorHAnsi" w:cs="Consolas"/>
            <w:szCs w:val="18"/>
          </w:rPr>
          <w:delText>sai_attr</w:delText>
        </w:r>
        <w:r w:rsidR="00CB322B" w:rsidDel="00CE03F5">
          <w:rPr>
            <w:rFonts w:asciiTheme="minorHAnsi" w:eastAsia="Times New Roman" w:hAnsiTheme="minorHAnsi" w:cs="Consolas"/>
            <w:szCs w:val="18"/>
          </w:rPr>
          <w:delText>_list[2].value.objlist.count = 1</w:delText>
        </w:r>
        <w:r w:rsidRPr="008A4EF5" w:rsidDel="00CE03F5">
          <w:rPr>
            <w:rFonts w:asciiTheme="minorHAnsi" w:eastAsia="Times New Roman" w:hAnsiTheme="minorHAnsi" w:cs="Consolas"/>
            <w:szCs w:val="18"/>
          </w:rPr>
          <w:delText>;</w:delText>
        </w:r>
      </w:del>
    </w:p>
    <w:p w14:paraId="4E21A76E" w14:textId="72371768" w:rsidR="008A4EF5" w:rsidDel="00CE03F5" w:rsidRDefault="008A4EF5" w:rsidP="007F5721">
      <w:pPr>
        <w:spacing w:after="0"/>
        <w:ind w:left="1440"/>
        <w:rPr>
          <w:del w:id="102" w:author="Mickey  Spiegel" w:date="2019-05-01T15:46:00Z"/>
          <w:rFonts w:asciiTheme="minorHAnsi" w:eastAsia="Times New Roman" w:hAnsiTheme="minorHAnsi" w:cs="Consolas"/>
          <w:szCs w:val="18"/>
        </w:rPr>
      </w:pPr>
      <w:del w:id="103" w:author="Mickey  Spiegel" w:date="2019-05-01T15:46:00Z">
        <w:r w:rsidDel="00CE03F5">
          <w:rPr>
            <w:rFonts w:asciiTheme="minorHAnsi" w:eastAsia="Times New Roman" w:hAnsiTheme="minorHAnsi" w:cs="Consolas"/>
            <w:szCs w:val="18"/>
          </w:rPr>
          <w:delText>sai_attr_list[2</w:delText>
        </w:r>
        <w:r w:rsidRPr="008A4EF5" w:rsidDel="00CE03F5">
          <w:rPr>
            <w:rFonts w:asciiTheme="minorHAnsi" w:eastAsia="Times New Roman" w:hAnsiTheme="minorHAnsi" w:cs="Consolas"/>
            <w:szCs w:val="18"/>
          </w:rPr>
          <w:delText xml:space="preserve">].value.objlist.list[0] = </w:delText>
        </w:r>
        <w:r w:rsidR="00CB322B" w:rsidRPr="008A4EF5" w:rsidDel="00CE03F5">
          <w:rPr>
            <w:rFonts w:asciiTheme="minorHAnsi" w:eastAsia="Times New Roman" w:hAnsiTheme="minorHAnsi" w:cs="Consolas"/>
            <w:szCs w:val="18"/>
          </w:rPr>
          <w:delText>sai_tam_telemetry_obj</w:delText>
        </w:r>
        <w:r w:rsidRPr="008A4EF5" w:rsidDel="00CE03F5">
          <w:rPr>
            <w:rFonts w:asciiTheme="minorHAnsi" w:eastAsia="Times New Roman" w:hAnsiTheme="minorHAnsi" w:cs="Consolas"/>
            <w:szCs w:val="18"/>
          </w:rPr>
          <w:delText>;</w:delText>
        </w:r>
      </w:del>
    </w:p>
    <w:p w14:paraId="7C210D62" w14:textId="4689E85E" w:rsidR="008A4EF5" w:rsidDel="00CE03F5" w:rsidRDefault="008A4EF5" w:rsidP="007F5721">
      <w:pPr>
        <w:spacing w:after="0"/>
        <w:ind w:left="1008"/>
        <w:rPr>
          <w:del w:id="104" w:author="Mickey  Spiegel" w:date="2019-05-01T15:46:00Z"/>
          <w:rFonts w:asciiTheme="minorHAnsi" w:eastAsia="Times New Roman" w:hAnsiTheme="minorHAnsi" w:cs="Consolas"/>
          <w:szCs w:val="18"/>
        </w:rPr>
      </w:pPr>
    </w:p>
    <w:p w14:paraId="1B0B746C" w14:textId="33A44B2C"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05" w:author="Mickey  Spiegel" w:date="2019-05-01T15:46:00Z">
        <w:r w:rsidR="00CE03F5">
          <w:rPr>
            <w:rFonts w:asciiTheme="minorHAnsi" w:eastAsia="Times New Roman" w:hAnsiTheme="minorHAnsi" w:cs="Consolas"/>
            <w:szCs w:val="18"/>
          </w:rPr>
          <w:t>2</w:t>
        </w:r>
      </w:ins>
      <w:del w:id="106"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 xml:space="preserve">].id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217E049D" w14:textId="40E4957A"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w:t>
      </w:r>
      <w:ins w:id="107" w:author="Mickey  Spiegel" w:date="2019-05-01T15:46:00Z">
        <w:r w:rsidR="00CE03F5">
          <w:rPr>
            <w:rFonts w:asciiTheme="minorHAnsi" w:eastAsia="Times New Roman" w:hAnsiTheme="minorHAnsi" w:cs="Consolas"/>
            <w:szCs w:val="18"/>
          </w:rPr>
          <w:t>2</w:t>
        </w:r>
      </w:ins>
      <w:del w:id="108"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14:paraId="7A83C968" w14:textId="07CD86E7"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09" w:author="Mickey  Spiegel" w:date="2019-05-01T15:46:00Z">
        <w:r w:rsidR="00CE03F5">
          <w:rPr>
            <w:rFonts w:asciiTheme="minorHAnsi" w:eastAsia="Times New Roman" w:hAnsiTheme="minorHAnsi" w:cs="Consolas"/>
            <w:szCs w:val="18"/>
          </w:rPr>
          <w:t>2</w:t>
        </w:r>
      </w:ins>
      <w:del w:id="110" w:author="Mickey  Spiegel" w:date="2019-05-01T15:46:00Z">
        <w:r w:rsidDel="00CE03F5">
          <w:rPr>
            <w:rFonts w:asciiTheme="minorHAnsi" w:eastAsia="Times New Roman" w:hAnsiTheme="minorHAnsi" w:cs="Consolas"/>
            <w:szCs w:val="18"/>
          </w:rPr>
          <w:delText>3</w:delText>
        </w:r>
      </w:del>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w:t>
      </w:r>
      <w:ins w:id="111" w:author="Mickey  Spiegel" w:date="2019-05-01T16:08:00Z">
        <w:r w:rsidR="00800CA3">
          <w:rPr>
            <w:rFonts w:asciiTheme="minorHAnsi" w:hAnsiTheme="minorHAnsi" w:cs="Menlo"/>
            <w:szCs w:val="18"/>
            <w:lang w:val="en-US" w:bidi="ar-SA"/>
          </w:rPr>
          <w:t>TAM</w:t>
        </w:r>
      </w:ins>
      <w:del w:id="112"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2CD29AD6" w14:textId="72BCF2F4"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13" w:author="Mickey  Spiegel" w:date="2019-05-01T15:46:00Z">
        <w:r w:rsidR="00CE03F5">
          <w:rPr>
            <w:rFonts w:asciiTheme="minorHAnsi" w:eastAsia="Times New Roman" w:hAnsiTheme="minorHAnsi" w:cs="Consolas"/>
            <w:szCs w:val="18"/>
          </w:rPr>
          <w:t>2</w:t>
        </w:r>
      </w:ins>
      <w:del w:id="114"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115" w:author="Mickey  Spiegel" w:date="2019-05-01T16:08:00Z">
        <w:r w:rsidR="00800CA3">
          <w:rPr>
            <w:rFonts w:asciiTheme="minorHAnsi" w:hAnsiTheme="minorHAnsi" w:cs="Menlo"/>
            <w:szCs w:val="18"/>
            <w:lang w:val="en-US" w:bidi="ar-SA"/>
          </w:rPr>
          <w:t>TAM</w:t>
        </w:r>
      </w:ins>
      <w:del w:id="116"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268AC78E" w14:textId="55C16CD5"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17" w:author="Mickey  Spiegel" w:date="2019-05-01T15:46:00Z">
        <w:r w:rsidR="00CE03F5">
          <w:rPr>
            <w:rFonts w:asciiTheme="minorHAnsi" w:eastAsia="Times New Roman" w:hAnsiTheme="minorHAnsi" w:cs="Consolas"/>
            <w:szCs w:val="18"/>
          </w:rPr>
          <w:t>2</w:t>
        </w:r>
      </w:ins>
      <w:del w:id="118" w:author="Mickey  Spiegel" w:date="2019-05-01T15:46:00Z">
        <w:r w:rsidDel="00CE03F5">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119" w:author="Mickey  Spiegel" w:date="2019-05-01T16:08:00Z">
        <w:r w:rsidR="00800CA3">
          <w:rPr>
            <w:rFonts w:asciiTheme="minorHAnsi" w:hAnsiTheme="minorHAnsi" w:cs="Menlo"/>
            <w:szCs w:val="18"/>
            <w:lang w:val="en-US" w:bidi="ar-SA"/>
          </w:rPr>
          <w:t>TAM</w:t>
        </w:r>
      </w:ins>
      <w:del w:id="120" w:author="Mickey  Spiegel" w:date="2019-05-01T16:08:00Z">
        <w:r w:rsidRPr="008A4EF5" w:rsidDel="00800CA3">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351654D3" w14:textId="77777777" w:rsidR="008A4EF5" w:rsidRDefault="008A4EF5" w:rsidP="007F5721">
      <w:pPr>
        <w:spacing w:after="0"/>
        <w:ind w:left="1440"/>
        <w:rPr>
          <w:rFonts w:ascii="Menlo" w:hAnsi="Menlo" w:cs="Menlo"/>
          <w:lang w:val="en-US" w:bidi="ar-SA"/>
        </w:rPr>
      </w:pPr>
    </w:p>
    <w:p w14:paraId="34C0EC02" w14:textId="76BA7E59" w:rsidR="00AE3359" w:rsidRDefault="00AE3359"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w:t>
      </w:r>
      <w:ins w:id="121" w:author="Mickey  Spiegel" w:date="2019-05-01T15:46:00Z">
        <w:r w:rsidR="00CE03F5">
          <w:rPr>
            <w:rFonts w:asciiTheme="minorHAnsi" w:eastAsia="Times New Roman" w:hAnsiTheme="minorHAnsi" w:cs="Consolas"/>
            <w:szCs w:val="18"/>
          </w:rPr>
          <w:t>3</w:t>
        </w:r>
      </w:ins>
      <w:del w:id="122" w:author="Mickey  Spiegel" w:date="2019-05-01T15:46:00Z">
        <w:r w:rsidDel="00CE03F5">
          <w:rPr>
            <w:rFonts w:asciiTheme="minorHAnsi" w:eastAsia="Times New Roman" w:hAnsiTheme="minorHAnsi" w:cs="Consolas"/>
            <w:szCs w:val="18"/>
          </w:rPr>
          <w:delText>4</w:delText>
        </w:r>
      </w:del>
      <w:r>
        <w:rPr>
          <w:rFonts w:asciiTheme="minorHAnsi" w:eastAsia="Times New Roman" w:hAnsiTheme="minorHAnsi" w:cs="Consolas"/>
          <w:szCs w:val="18"/>
        </w:rPr>
        <w:t>;</w:t>
      </w:r>
    </w:p>
    <w:p w14:paraId="682ADBE5" w14:textId="77777777" w:rsidR="008A4EF5" w:rsidRPr="008A4EF5" w:rsidRDefault="00CB322B"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w:t>
      </w:r>
      <w:r w:rsidR="008A4EF5" w:rsidRPr="007F5721">
        <w:rPr>
          <w:rFonts w:asciiTheme="minorHAnsi" w:eastAsia="Times New Roman" w:hAnsiTheme="minorHAnsi" w:cs="Consolas"/>
          <w:b/>
          <w:szCs w:val="18"/>
        </w:rPr>
        <w:t>_fn</w:t>
      </w:r>
      <w:proofErr w:type="spellEnd"/>
      <w:r w:rsidR="008A4EF5" w:rsidRPr="008A4EF5">
        <w:rPr>
          <w:rFonts w:asciiTheme="minorHAnsi" w:eastAsia="Times New Roman" w:hAnsiTheme="minorHAnsi" w:cs="Consolas"/>
          <w:szCs w:val="18"/>
        </w:rPr>
        <w:t>(</w:t>
      </w:r>
    </w:p>
    <w:p w14:paraId="4F42D1DB"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179AD74"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44000E63"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5134BE3C" w14:textId="77777777" w:rsid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6F72EE91" w14:textId="77777777" w:rsidR="008A4EF5" w:rsidRDefault="008A4EF5" w:rsidP="007F5721">
      <w:pPr>
        <w:spacing w:after="0"/>
        <w:ind w:left="1440"/>
        <w:rPr>
          <w:rFonts w:asciiTheme="minorHAnsi" w:eastAsia="Times New Roman" w:hAnsiTheme="minorHAnsi" w:cs="Consolas"/>
          <w:szCs w:val="18"/>
        </w:rPr>
      </w:pPr>
    </w:p>
    <w:p w14:paraId="27372AA9"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0A6C6426"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B4AB59B" w14:textId="77777777"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78F88E5E" w14:textId="425B6797" w:rsidR="00BE3E76" w:rsidRPr="00BE3E76" w:rsidRDefault="00CE03F5" w:rsidP="00BE3E76">
      <w:pPr>
        <w:spacing w:after="0"/>
        <w:ind w:left="1440"/>
        <w:rPr>
          <w:ins w:id="123" w:author="Mickey  Spiegel" w:date="2019-05-01T15:47:00Z"/>
          <w:rFonts w:asciiTheme="minorHAnsi" w:eastAsia="Times New Roman" w:hAnsiTheme="minorHAnsi" w:cs="Consolas"/>
          <w:szCs w:val="18"/>
        </w:rPr>
      </w:pPr>
      <w:proofErr w:type="spellStart"/>
      <w:ins w:id="124" w:author="Mickey  Spiegel" w:date="2019-05-01T15:47: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[0].value.</w:t>
        </w:r>
      </w:ins>
      <w:ins w:id="125" w:author="Mickey  Spiegel" w:date="2019-05-01T15:49:00Z">
        <w:r w:rsidR="00BE3E76">
          <w:rPr>
            <w:rFonts w:asciiTheme="minorHAnsi" w:eastAsia="Times New Roman" w:hAnsiTheme="minorHAnsi" w:cs="Consolas"/>
            <w:szCs w:val="18"/>
          </w:rPr>
          <w:t>s32 = SAI_QUEUE_TYPE_ALL;</w:t>
        </w:r>
      </w:ins>
    </w:p>
    <w:p w14:paraId="47A1E997" w14:textId="77777777" w:rsidR="00BE3E76" w:rsidRDefault="00BE3E76" w:rsidP="007F5721">
      <w:pPr>
        <w:spacing w:after="0"/>
        <w:ind w:left="1440"/>
        <w:rPr>
          <w:ins w:id="126" w:author="Mickey  Spiegel" w:date="2019-05-01T15:50:00Z"/>
          <w:rFonts w:asciiTheme="minorHAnsi" w:eastAsia="Times New Roman" w:hAnsiTheme="minorHAnsi" w:cs="Consolas"/>
          <w:szCs w:val="18"/>
        </w:rPr>
      </w:pPr>
    </w:p>
    <w:p w14:paraId="298B289D" w14:textId="6374D814" w:rsidR="00BE3E76" w:rsidRDefault="00BE3E76" w:rsidP="007F5721">
      <w:pPr>
        <w:spacing w:after="0"/>
        <w:ind w:left="1440"/>
        <w:rPr>
          <w:ins w:id="127" w:author="Mickey  Spiegel" w:date="2019-05-01T15:50:00Z"/>
          <w:rFonts w:asciiTheme="minorHAnsi" w:eastAsia="Times New Roman" w:hAnsiTheme="minorHAnsi" w:cs="Consolas"/>
          <w:szCs w:val="18"/>
        </w:rPr>
      </w:pPr>
      <w:proofErr w:type="spellStart"/>
      <w:ins w:id="128" w:author="Mickey  Spiegel" w:date="2019-05-01T15:50: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[1].id = </w:t>
        </w:r>
      </w:ins>
      <w:ins w:id="129" w:author="Mickey  Spiegel" w:date="2019-05-01T15:51:00Z">
        <w:r w:rsidR="004063EE">
          <w:rPr>
            <w:rFonts w:asciiTheme="minorHAnsi" w:eastAsia="Times New Roman" w:hAnsiTheme="minorHAnsi" w:cs="Consolas"/>
            <w:szCs w:val="18"/>
          </w:rPr>
          <w:t>SAI_QUEUE_ATTR_TAM_OBJECT;</w:t>
        </w:r>
      </w:ins>
    </w:p>
    <w:p w14:paraId="7C25F729" w14:textId="14927573"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130" w:author="Mickey  Spiegel" w:date="2019-05-01T15:51:00Z">
        <w:r w:rsidR="004063EE">
          <w:rPr>
            <w:rFonts w:asciiTheme="minorHAnsi" w:eastAsia="Times New Roman" w:hAnsiTheme="minorHAnsi" w:cs="Consolas"/>
            <w:szCs w:val="18"/>
          </w:rPr>
          <w:t>1</w:t>
        </w:r>
      </w:ins>
      <w:del w:id="131" w:author="Mickey  Spiegel" w:date="2019-05-01T15:51:00Z">
        <w:r w:rsidDel="004063EE">
          <w:rPr>
            <w:rFonts w:asciiTheme="minorHAnsi" w:eastAsia="Times New Roman" w:hAnsiTheme="minorHAnsi" w:cs="Consolas"/>
            <w:szCs w:val="18"/>
          </w:rPr>
          <w:delText>0</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787E9D6"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w:t>
      </w:r>
    </w:p>
    <w:p w14:paraId="1422A005" w14:textId="77777777" w:rsidR="008A4EF5" w:rsidRPr="008A4EF5" w:rsidRDefault="008A4EF5"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14:paraId="0F619B2A"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2E8A4857"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0A060049" w14:textId="77777777"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345995C" w14:textId="77777777" w:rsidR="008A4EF5" w:rsidRDefault="008A4EF5" w:rsidP="00CB49BF">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1B06BC2" w14:textId="77777777" w:rsidR="004063EE" w:rsidRDefault="004063EE" w:rsidP="00CB49BF">
      <w:pPr>
        <w:ind w:left="720"/>
        <w:rPr>
          <w:ins w:id="132" w:author="Mickey  Spiegel" w:date="2019-05-01T15:51:00Z"/>
        </w:rPr>
      </w:pPr>
    </w:p>
    <w:p w14:paraId="401911AC" w14:textId="77777777" w:rsidR="00CB322B" w:rsidRDefault="00CB322B" w:rsidP="00CB49BF">
      <w:pPr>
        <w:ind w:left="720"/>
      </w:pPr>
      <w:r w:rsidRPr="00CB322B">
        <w:t>This will conclude the creation of a TAM SAI object which is responsible for managing event1, event2 and set of data attributes specified in telemetry type object.</w:t>
      </w:r>
      <w:r w:rsidR="00EE67A6">
        <w:t xml:space="preserve"> </w:t>
      </w:r>
      <w:r w:rsidR="00AE3359">
        <w:t>Telemetry</w:t>
      </w:r>
      <w:r w:rsidRPr="00CB322B">
        <w:t xml:space="preserve"> data set is specified in the </w:t>
      </w:r>
      <w:proofErr w:type="spellStart"/>
      <w:r w:rsidRPr="00CB322B">
        <w:t>protobuf</w:t>
      </w:r>
      <w:proofErr w:type="spellEnd"/>
      <w:r w:rsidRPr="00CB322B">
        <w:t xml:space="preserve"> file. Here is an example of port data set.</w:t>
      </w:r>
    </w:p>
    <w:p w14:paraId="1CC7D69E" w14:textId="77777777" w:rsidR="00572559" w:rsidRDefault="00572559" w:rsidP="00572559">
      <w:pPr>
        <w:pStyle w:val="NormalWeb"/>
        <w:rPr>
          <w:lang w:val="en-IN" w:eastAsia="en-IN" w:bidi="te-IN"/>
        </w:rPr>
      </w:pPr>
    </w:p>
    <w:p w14:paraId="39812ACA" w14:textId="77777777" w:rsidR="00572559" w:rsidRDefault="00572559" w:rsidP="00572559">
      <w:pPr>
        <w:pStyle w:val="NormalWeb"/>
        <w:rPr>
          <w:lang w:val="en-IN" w:eastAsia="en-IN" w:bidi="te-IN"/>
        </w:rPr>
      </w:pPr>
    </w:p>
    <w:p w14:paraId="2B53547C" w14:textId="77777777" w:rsidR="00572559" w:rsidRDefault="00572559" w:rsidP="00572559">
      <w:pPr>
        <w:pStyle w:val="NormalWeb"/>
        <w:rPr>
          <w:lang w:val="en-IN" w:eastAsia="en-IN" w:bidi="te-IN"/>
        </w:rPr>
      </w:pPr>
    </w:p>
    <w:p w14:paraId="36DCEF5D" w14:textId="77777777" w:rsidR="00572559" w:rsidRDefault="00572559" w:rsidP="00572559">
      <w:pPr>
        <w:pStyle w:val="NormalWeb"/>
        <w:rPr>
          <w:lang w:val="en-IN" w:eastAsia="en-IN" w:bidi="te-IN"/>
        </w:rPr>
      </w:pPr>
    </w:p>
    <w:p w14:paraId="54D7A637" w14:textId="77777777" w:rsidR="00572559" w:rsidRPr="00572559" w:rsidRDefault="00572559" w:rsidP="00572559">
      <w:pPr>
        <w:pStyle w:val="NormalWeb"/>
        <w:rPr>
          <w:lang w:val="en-IN" w:eastAsia="en-IN" w:bidi="te-IN"/>
        </w:rPr>
      </w:pPr>
    </w:p>
    <w:p w14:paraId="7010673E" w14:textId="77777777" w:rsidR="00CB322B" w:rsidRPr="00CB322B" w:rsidRDefault="00CB322B" w:rsidP="00CB322B">
      <w:pPr>
        <w:pStyle w:val="NormalWeb"/>
        <w:rPr>
          <w:rFonts w:asciiTheme="minorHAnsi" w:hAnsiTheme="minorHAnsi"/>
          <w:sz w:val="18"/>
          <w:szCs w:val="18"/>
          <w:lang w:val="en-IN" w:eastAsia="en-IN" w:bidi="te-IN"/>
        </w:rPr>
      </w:pPr>
    </w:p>
    <w:p w14:paraId="40559881" w14:textId="77777777" w:rsidR="00CB322B" w:rsidRDefault="00CB322B" w:rsidP="00CB322B">
      <w:pPr>
        <w:pStyle w:val="NormalWeb"/>
        <w:rPr>
          <w:lang w:val="en-IN" w:eastAsia="en-IN" w:bidi="te-IN"/>
        </w:rPr>
      </w:pPr>
    </w:p>
    <w:p w14:paraId="1D133695" w14:textId="1C193DBF" w:rsidR="001C56D0" w:rsidRDefault="00CB322B" w:rsidP="00033A86">
      <w:pPr>
        <w:pStyle w:val="Heading2"/>
        <w:numPr>
          <w:ilvl w:val="1"/>
          <w:numId w:val="3"/>
        </w:numPr>
        <w:ind w:hanging="576"/>
      </w:pPr>
      <w:r>
        <w:rPr>
          <w:noProof/>
        </w:rPr>
        <mc:AlternateContent>
          <mc:Choice Requires="wps">
            <w:drawing>
              <wp:anchor distT="0" distB="0" distL="114300" distR="114300" simplePos="0" relativeHeight="251679744" behindDoc="0" locked="0" layoutInCell="1" allowOverlap="1" wp14:anchorId="1D9A35DA" wp14:editId="0F1942A6">
                <wp:simplePos x="0" y="0"/>
                <wp:positionH relativeFrom="margin">
                  <wp:align>left</wp:align>
                </wp:positionH>
                <wp:positionV relativeFrom="margin">
                  <wp:align>top</wp:align>
                </wp:positionV>
                <wp:extent cx="5876014" cy="4039263"/>
                <wp:effectExtent l="0" t="0" r="17145" b="24765"/>
                <wp:wrapSquare wrapText="bothSides"/>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14:paraId="55D354A5"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14:paraId="27630EB7"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E3854FB"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w:t>
                            </w:r>
                            <w:proofErr w:type="gramStart"/>
                            <w:r w:rsidRPr="00CB322B">
                              <w:rPr>
                                <w:rFonts w:asciiTheme="minorHAnsi" w:hAnsiTheme="minorHAnsi" w:cs="Menlo"/>
                                <w:szCs w:val="18"/>
                                <w:lang w:val="en-US" w:bidi="ar-SA"/>
                              </w:rPr>
                              <w:t xml:space="preserve">2;   </w:t>
                            </w:r>
                            <w:proofErr w:type="gramEnd"/>
                            <w:r w:rsidRPr="00CB322B">
                              <w:rPr>
                                <w:rFonts w:asciiTheme="minorHAnsi" w:hAnsiTheme="minorHAnsi" w:cs="Menlo"/>
                                <w:szCs w:val="18"/>
                                <w:lang w:val="en-US" w:bidi="ar-SA"/>
                              </w:rPr>
                              <w:t xml:space="preserve">  // time when if/stats last reset</w:t>
                            </w:r>
                          </w:p>
                          <w:p w14:paraId="7220D422"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07709F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21C6656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532D196D"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43551DA"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C91D737"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51FA033D"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F5B261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6D0D52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748F591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A59D293"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22F017C3"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w:t>
                            </w:r>
                            <w:proofErr w:type="gramStart"/>
                            <w:r w:rsidRPr="00CB322B">
                              <w:rPr>
                                <w:rFonts w:asciiTheme="minorHAnsi" w:hAnsiTheme="minorHAnsi" w:cs="Menlo"/>
                                <w:szCs w:val="18"/>
                                <w:lang w:val="en-US" w:bidi="ar-SA"/>
                              </w:rPr>
                              <w:t>stats  =</w:t>
                            </w:r>
                            <w:proofErr w:type="gramEnd"/>
                            <w:r w:rsidRPr="00CB322B">
                              <w:rPr>
                                <w:rFonts w:asciiTheme="minorHAnsi" w:hAnsiTheme="minorHAnsi" w:cs="Menlo"/>
                                <w:szCs w:val="18"/>
                                <w:lang w:val="en-US" w:bidi="ar-SA"/>
                              </w:rPr>
                              <w:t xml:space="preserve"> 6;</w:t>
                            </w:r>
                          </w:p>
                          <w:p w14:paraId="6FCC5CD1"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E11BAFC"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593F0F2A"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6335B23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1E03FB9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19D8C959"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2CB112DB"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202D25E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13567E"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23EA289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9241CC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29708B55"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D9E0695" w14:textId="77777777" w:rsidR="00E13A60" w:rsidRPr="00CB322B" w:rsidRDefault="00E13A60">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9A35DA" id="Text Box 12" o:spid="_x0000_s1044" type="#_x0000_t202" style="position:absolute;left:0;text-align:left;margin-left:0;margin-top:0;width:462.7pt;height:318.05pt;z-index:251679744;visibility:visible;mso-wrap-style:square;mso-height-percent:0;mso-wrap-distance-left:9pt;mso-wrap-distance-top:0;mso-wrap-distance-right:9pt;mso-wrap-distance-bottom:0;mso-position-horizontal:left;mso-position-horizontal-relative:margin;mso-position-vertical:top;mso-position-vertical-relative:margin;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" fillcolor="white [3201]" strokeweight=".5pt">
                <v:textbox>
                  <w:txbxContent>
                    <w:p w14:paraId="55D354A5"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14:paraId="27630EB7"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E3854FB"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w:t>
                      </w:r>
                      <w:proofErr w:type="gramStart"/>
                      <w:r w:rsidRPr="00CB322B">
                        <w:rPr>
                          <w:rFonts w:asciiTheme="minorHAnsi" w:hAnsiTheme="minorHAnsi" w:cs="Menlo"/>
                          <w:szCs w:val="18"/>
                          <w:lang w:val="en-US" w:bidi="ar-SA"/>
                        </w:rPr>
                        <w:t xml:space="preserve">2;   </w:t>
                      </w:r>
                      <w:proofErr w:type="gramEnd"/>
                      <w:r w:rsidRPr="00CB322B">
                        <w:rPr>
                          <w:rFonts w:asciiTheme="minorHAnsi" w:hAnsiTheme="minorHAnsi" w:cs="Menlo"/>
                          <w:szCs w:val="18"/>
                          <w:lang w:val="en-US" w:bidi="ar-SA"/>
                        </w:rPr>
                        <w:t xml:space="preserve">  // time when if/stats last reset</w:t>
                      </w:r>
                    </w:p>
                    <w:p w14:paraId="7220D422"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07709F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21C6656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532D196D"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43551DA"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C91D737"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51FA033D"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F5B261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6D0D52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748F591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A59D293"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22F017C3"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w:t>
                      </w:r>
                      <w:proofErr w:type="gramStart"/>
                      <w:r w:rsidRPr="00CB322B">
                        <w:rPr>
                          <w:rFonts w:asciiTheme="minorHAnsi" w:hAnsiTheme="minorHAnsi" w:cs="Menlo"/>
                          <w:szCs w:val="18"/>
                          <w:lang w:val="en-US" w:bidi="ar-SA"/>
                        </w:rPr>
                        <w:t>stats  =</w:t>
                      </w:r>
                      <w:proofErr w:type="gramEnd"/>
                      <w:r w:rsidRPr="00CB322B">
                        <w:rPr>
                          <w:rFonts w:asciiTheme="minorHAnsi" w:hAnsiTheme="minorHAnsi" w:cs="Menlo"/>
                          <w:szCs w:val="18"/>
                          <w:lang w:val="en-US" w:bidi="ar-SA"/>
                        </w:rPr>
                        <w:t xml:space="preserve"> 6;</w:t>
                      </w:r>
                    </w:p>
                    <w:p w14:paraId="6FCC5CD1"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E11BAFC"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593F0F2A"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6335B23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1E03FB9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19D8C959"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2CB112DB"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202D25E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13567E"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23EA289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9241CC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29708B55"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D9E0695" w14:textId="77777777" w:rsidR="00E13A60" w:rsidRPr="00CB322B" w:rsidRDefault="00E13A60">
                      <w:pPr>
                        <w:rPr>
                          <w:rFonts w:asciiTheme="minorHAnsi" w:hAnsiTheme="minorHAnsi"/>
                          <w:szCs w:val="18"/>
                        </w:rPr>
                      </w:pPr>
                    </w:p>
                  </w:txbxContent>
                </v:textbox>
                <w10:wrap type="square" anchorx="margin" anchory="margin"/>
              </v:shape>
            </w:pict>
          </mc:Fallback>
        </mc:AlternateContent>
      </w:r>
      <w:bookmarkStart w:id="133" w:name="_Toc528317647"/>
      <w:r w:rsidR="001C56D0">
        <w:t>Configuring a legacy device</w:t>
      </w:r>
      <w:bookmarkEnd w:id="133"/>
    </w:p>
    <w:p w14:paraId="0521A203" w14:textId="77777777" w:rsidR="001C56D0" w:rsidRDefault="001C56D0" w:rsidP="00CB49BF">
      <w:pPr>
        <w:rPr>
          <w:lang w:eastAsia="en-US" w:bidi="ar-SA"/>
        </w:rPr>
      </w:pPr>
      <w:r w:rsidRPr="004733B7">
        <w:rPr>
          <w:lang w:eastAsia="en-US" w:bidi="ar-SA"/>
        </w:rPr>
        <w:t>Telemetry is configured at the switch level. The collector, collection interval, telemetry type, report and objects (selected from a list) are configured. Data encoding and transport protocol is not user configurable. The telemetry packets are sent (vis the data plane) to the collector. Vendor specific collector application decodes the payload and parses out the telemetry objects/data for consumption.</w:t>
      </w:r>
    </w:p>
    <w:p w14:paraId="7651032F" w14:textId="77777777" w:rsidR="00572559" w:rsidRDefault="00572559" w:rsidP="00CB49BF">
      <w:pPr>
        <w:spacing w:after="0"/>
        <w:ind w:left="288"/>
        <w:rPr>
          <w:b/>
          <w:lang w:eastAsia="en-US" w:bidi="ar-SA"/>
        </w:rPr>
      </w:pPr>
    </w:p>
    <w:p w14:paraId="1CF427D3" w14:textId="77777777" w:rsidR="001C56D0" w:rsidRPr="00CB49BF" w:rsidRDefault="001C56D0" w:rsidP="00CB49BF">
      <w:pPr>
        <w:spacing w:after="0"/>
        <w:ind w:left="288"/>
        <w:rPr>
          <w:b/>
        </w:rPr>
      </w:pPr>
      <w:r w:rsidRPr="00CB49BF">
        <w:rPr>
          <w:b/>
          <w:lang w:eastAsia="en-US" w:bidi="ar-SA"/>
        </w:rPr>
        <w:t>Step 1: Create a transport object</w:t>
      </w:r>
    </w:p>
    <w:p w14:paraId="5DA885F8"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14:paraId="25285D67"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14:paraId="1893F7E3"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F996D2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14:paraId="3BFE032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[1].value.s32 = 1500;</w:t>
      </w:r>
    </w:p>
    <w:p w14:paraId="1ACCDF98"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0AA8291"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14:paraId="685FBEE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3C2C8A8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14:paraId="13CB1D42"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722E3A00"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727407B6"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6858B8BE" w14:textId="77777777" w:rsidR="001C56D0"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2EB432F5" w14:textId="77777777" w:rsidR="001C56D0" w:rsidRDefault="001C56D0" w:rsidP="001C56D0">
      <w:pPr>
        <w:spacing w:after="0"/>
        <w:ind w:left="230"/>
        <w:rPr>
          <w:rFonts w:eastAsia="Times New Roman"/>
          <w:b/>
          <w:bCs/>
          <w:color w:val="000000" w:themeColor="text1"/>
          <w:szCs w:val="18"/>
          <w:lang w:eastAsia="en-US" w:bidi="ar-SA"/>
        </w:rPr>
      </w:pPr>
    </w:p>
    <w:p w14:paraId="5213A3FD" w14:textId="77777777"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Step 2: Create a collector object</w:t>
      </w:r>
    </w:p>
    <w:p w14:paraId="56870995"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lastRenderedPageBreak/>
        <w:t>sai_attr_list</w:t>
      </w:r>
      <w:proofErr w:type="spellEnd"/>
      <w:r w:rsidRPr="004733B7">
        <w:rPr>
          <w:rFonts w:eastAsia="Times New Roman"/>
          <w:color w:val="000000" w:themeColor="text1"/>
          <w:szCs w:val="18"/>
          <w:lang w:eastAsia="en-US" w:bidi="ar-SA"/>
        </w:rPr>
        <w:t>[0].id = SAI_TAM_COLLECTOR_ATTR_SRC_IP;</w:t>
      </w:r>
    </w:p>
    <w:p w14:paraId="15878FD1"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0CA513F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14:paraId="33FC2980"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BD0D88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14:paraId="460ED83B"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428A2394"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14:paraId="4883BDE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011A332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14:paraId="6528EA8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14:paraId="6DBB3AC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2CBC162" w14:textId="2007314D" w:rsidR="001C56D0" w:rsidRPr="004733B7" w:rsidRDefault="001C56D0" w:rsidP="001C56D0">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w:t>
      </w:r>
      <w:ins w:id="134" w:author="Mickey  Spiegel" w:date="2019-05-01T15:59:00Z">
        <w:r w:rsidR="0059420C">
          <w:rPr>
            <w:rFonts w:eastAsia="Times New Roman"/>
            <w:bCs/>
            <w:color w:val="000000" w:themeColor="text1"/>
            <w:szCs w:val="18"/>
            <w:lang w:eastAsia="en-US" w:bidi="ar-SA"/>
          </w:rPr>
          <w:t>COLLECTOR</w:t>
        </w:r>
        <w:r w:rsidR="0059420C" w:rsidRPr="004733B7" w:rsidDel="0059420C">
          <w:rPr>
            <w:rFonts w:eastAsia="Times New Roman"/>
            <w:bCs/>
            <w:color w:val="000000" w:themeColor="text1"/>
            <w:szCs w:val="18"/>
            <w:lang w:eastAsia="en-US" w:bidi="ar-SA"/>
          </w:rPr>
          <w:t xml:space="preserve"> </w:t>
        </w:r>
      </w:ins>
      <w:del w:id="135" w:author="Mickey  Spiegel" w:date="2019-05-01T15:59:00Z">
        <w:r w:rsidRPr="004733B7" w:rsidDel="0059420C">
          <w:rPr>
            <w:rFonts w:eastAsia="Times New Roman"/>
            <w:bCs/>
            <w:color w:val="000000" w:themeColor="text1"/>
            <w:szCs w:val="18"/>
            <w:lang w:eastAsia="en-US" w:bidi="ar-SA"/>
          </w:rPr>
          <w:delText>TRANSPORT</w:delText>
        </w:r>
      </w:del>
      <w:r w:rsidRPr="004733B7">
        <w:rPr>
          <w:rFonts w:eastAsia="Times New Roman"/>
          <w:bCs/>
          <w:color w:val="000000" w:themeColor="text1"/>
          <w:szCs w:val="18"/>
          <w:lang w:eastAsia="en-US" w:bidi="ar-SA"/>
        </w:rPr>
        <w:t>_ATTR_TRANSPORT</w:t>
      </w:r>
      <w:r w:rsidRPr="004733B7">
        <w:rPr>
          <w:rFonts w:eastAsia="Times New Roman"/>
          <w:color w:val="000000" w:themeColor="text1"/>
          <w:szCs w:val="18"/>
          <w:lang w:eastAsia="en-US" w:bidi="ar-SA"/>
        </w:rPr>
        <w:t>; </w:t>
      </w:r>
    </w:p>
    <w:p w14:paraId="1DC6B0A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6A72FD2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865E9BA"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14:paraId="58C45F62"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14:paraId="008C1224"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14:paraId="18A092E6"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63302E49"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4A6C9CB8" w14:textId="77777777" w:rsidR="001C56D0" w:rsidRPr="004733B7"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43C51A1B" w14:textId="77777777" w:rsidR="001C56D0" w:rsidRDefault="001C56D0" w:rsidP="001C56D0">
      <w:pPr>
        <w:spacing w:after="0"/>
        <w:ind w:left="230"/>
        <w:rPr>
          <w:rFonts w:eastAsia="Times New Roman"/>
          <w:b/>
          <w:bCs/>
          <w:color w:val="000000" w:themeColor="text1"/>
          <w:szCs w:val="18"/>
          <w:lang w:val="en-US" w:eastAsia="en-US" w:bidi="ar-SA"/>
        </w:rPr>
      </w:pPr>
    </w:p>
    <w:p w14:paraId="6F22C209" w14:textId="6D2D7F5F" w:rsidR="00864219" w:rsidRPr="009B5B13" w:rsidRDefault="00864219" w:rsidP="00864219">
      <w:pPr>
        <w:spacing w:after="0"/>
        <w:ind w:left="230"/>
        <w:rPr>
          <w:rFonts w:eastAsia="Times New Roman"/>
          <w:color w:val="000000" w:themeColor="text1"/>
          <w:szCs w:val="18"/>
          <w:lang w:val="en-US" w:eastAsia="en-US" w:bidi="ar-SA"/>
        </w:rPr>
      </w:pPr>
      <w:moveToRangeStart w:id="136" w:author="Mickey  Spiegel" w:date="2019-05-01T16:03:00Z" w:name="move7619032"/>
      <w:moveTo w:id="137" w:author="Mickey  Spiegel" w:date="2019-05-01T16:03:00Z">
        <w:r w:rsidRPr="009B5B13">
          <w:rPr>
            <w:rFonts w:eastAsia="Times New Roman"/>
            <w:b/>
            <w:bCs/>
            <w:color w:val="000000" w:themeColor="text1"/>
            <w:szCs w:val="18"/>
            <w:lang w:val="en-US" w:eastAsia="en-US" w:bidi="ar-SA"/>
          </w:rPr>
          <w:t xml:space="preserve">Step </w:t>
        </w:r>
      </w:moveTo>
      <w:ins w:id="138" w:author="Mickey  Spiegel" w:date="2019-05-01T16:03:00Z">
        <w:r>
          <w:rPr>
            <w:rFonts w:eastAsia="Times New Roman"/>
            <w:b/>
            <w:bCs/>
            <w:color w:val="000000" w:themeColor="text1"/>
            <w:szCs w:val="18"/>
            <w:lang w:val="en-US" w:eastAsia="en-US" w:bidi="ar-SA"/>
          </w:rPr>
          <w:t>3</w:t>
        </w:r>
      </w:ins>
      <w:moveTo w:id="139" w:author="Mickey  Spiegel" w:date="2019-05-01T16:03:00Z">
        <w:del w:id="140" w:author="Mickey  Spiegel" w:date="2019-05-01T16:03:00Z">
          <w:r w:rsidRPr="009B5B13" w:rsidDel="00864219">
            <w:rPr>
              <w:rFonts w:eastAsia="Times New Roman"/>
              <w:b/>
              <w:bCs/>
              <w:color w:val="000000" w:themeColor="text1"/>
              <w:szCs w:val="18"/>
              <w:lang w:val="en-US" w:eastAsia="en-US" w:bidi="ar-SA"/>
            </w:rPr>
            <w:delText>4</w:delText>
          </w:r>
        </w:del>
        <w:r w:rsidRPr="009B5B13">
          <w:rPr>
            <w:rFonts w:eastAsia="Times New Roman"/>
            <w:b/>
            <w:bCs/>
            <w:color w:val="000000" w:themeColor="text1"/>
            <w:szCs w:val="18"/>
            <w:lang w:val="en-US" w:eastAsia="en-US" w:bidi="ar-SA"/>
          </w:rPr>
          <w:t>: Create a report object</w:t>
        </w:r>
      </w:moveTo>
    </w:p>
    <w:p w14:paraId="237AD173"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41" w:author="Mickey  Spiegel" w:date="2019-05-01T16:03: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SAI_TAM_REPORT_ATTR_TYPE;</w:t>
        </w:r>
      </w:moveTo>
    </w:p>
    <w:p w14:paraId="39C1FE1F"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42" w:author="Mickey  Spiegel" w:date="2019-05-01T16:03: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moveTo>
    </w:p>
    <w:p w14:paraId="623EC0D4" w14:textId="77777777" w:rsidR="00864219" w:rsidRPr="009B5B13" w:rsidRDefault="00864219" w:rsidP="00864219">
      <w:pPr>
        <w:spacing w:after="0"/>
        <w:ind w:left="720"/>
        <w:rPr>
          <w:rFonts w:eastAsia="Times New Roman"/>
          <w:color w:val="000000" w:themeColor="text1"/>
          <w:szCs w:val="18"/>
          <w:lang w:val="en-US" w:eastAsia="en-US" w:bidi="ar-SA"/>
        </w:rPr>
      </w:pPr>
      <w:moveTo w:id="143" w:author="Mickey  Spiegel" w:date="2019-05-01T16:03:00Z">
        <w:r w:rsidRPr="009B5B13">
          <w:rPr>
            <w:rFonts w:eastAsia="Times New Roman"/>
            <w:color w:val="000000" w:themeColor="text1"/>
            <w:szCs w:val="18"/>
            <w:lang w:eastAsia="en-US" w:bidi="ar-SA"/>
          </w:rPr>
          <w:t>  </w:t>
        </w:r>
      </w:moveTo>
    </w:p>
    <w:p w14:paraId="1C786F7E"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44" w:author="Mickey  Spiegel" w:date="2019-05-01T16:03: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moveTo>
    </w:p>
    <w:p w14:paraId="5359EC85"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45" w:author="Mickey  Spiegel" w:date="2019-05-01T16:03:00Z">
        <w:r w:rsidRPr="009B5B13">
          <w:rPr>
            <w:rFonts w:eastAsia="Times New Roman"/>
            <w:b/>
            <w:bCs/>
            <w:color w:val="000000" w:themeColor="text1"/>
            <w:szCs w:val="18"/>
            <w:lang w:val="en-US" w:eastAsia="en-US" w:bidi="ar-SA"/>
          </w:rPr>
          <w:t>sai_create_tam_report_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color w:val="000000" w:themeColor="text1"/>
            <w:szCs w:val="18"/>
            <w:lang w:val="en-US" w:eastAsia="en-US" w:bidi="ar-SA"/>
          </w:rPr>
          <w:t>(</w:t>
        </w:r>
        <w:proofErr w:type="gramEnd"/>
      </w:moveTo>
    </w:p>
    <w:p w14:paraId="3BD3898D" w14:textId="77777777" w:rsidR="00864219" w:rsidRPr="009B5B13" w:rsidRDefault="00864219" w:rsidP="00864219">
      <w:pPr>
        <w:spacing w:after="0"/>
        <w:ind w:left="1440"/>
        <w:rPr>
          <w:rFonts w:eastAsia="Times New Roman"/>
          <w:color w:val="000000" w:themeColor="text1"/>
          <w:szCs w:val="18"/>
          <w:lang w:val="en-US" w:eastAsia="en-US" w:bidi="ar-SA"/>
        </w:rPr>
      </w:pPr>
      <w:moveTo w:id="146" w:author="Mickey  Spiegel" w:date="2019-05-01T16:03: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moveTo>
    </w:p>
    <w:p w14:paraId="3D50BAE4"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147" w:author="Mickey  Spiegel" w:date="2019-05-01T16:03: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moveTo>
    </w:p>
    <w:p w14:paraId="5D1EA068"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148" w:author="Mickey  Spiegel" w:date="2019-05-01T16:03: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moveTo>
    </w:p>
    <w:p w14:paraId="7AFC9EFA" w14:textId="77777777" w:rsidR="00864219" w:rsidRPr="009B5B13" w:rsidRDefault="00864219" w:rsidP="00864219">
      <w:pPr>
        <w:spacing w:after="0"/>
        <w:ind w:left="1440"/>
        <w:rPr>
          <w:rFonts w:eastAsia="Times New Roman"/>
          <w:color w:val="000000" w:themeColor="text1"/>
          <w:szCs w:val="18"/>
          <w:lang w:val="en-US" w:eastAsia="en-US" w:bidi="ar-SA"/>
        </w:rPr>
      </w:pPr>
      <w:proofErr w:type="spellStart"/>
      <w:moveTo w:id="149" w:author="Mickey  Spiegel" w:date="2019-05-01T16:03: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moveTo>
    </w:p>
    <w:p w14:paraId="486BDDEC" w14:textId="77777777" w:rsidR="00864219" w:rsidRPr="001C56D0" w:rsidRDefault="00864219" w:rsidP="00864219">
      <w:pPr>
        <w:pStyle w:val="NormalWeb"/>
        <w:spacing w:before="0" w:beforeAutospacing="0" w:after="0" w:afterAutospacing="0"/>
        <w:rPr>
          <w:lang w:val="en-IN"/>
        </w:rPr>
      </w:pPr>
    </w:p>
    <w:moveToRangeEnd w:id="136"/>
    <w:p w14:paraId="7B8760C9" w14:textId="0F628395"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 xml:space="preserve">Step </w:t>
      </w:r>
      <w:ins w:id="150" w:author="Mickey  Spiegel" w:date="2019-05-01T16:58:00Z">
        <w:r w:rsidR="009B3CBC">
          <w:rPr>
            <w:rFonts w:eastAsia="Times New Roman"/>
            <w:b/>
            <w:bCs/>
            <w:color w:val="000000" w:themeColor="text1"/>
            <w:szCs w:val="18"/>
            <w:lang w:val="en-US" w:eastAsia="en-US" w:bidi="ar-SA"/>
          </w:rPr>
          <w:t>4</w:t>
        </w:r>
      </w:ins>
      <w:del w:id="151" w:author="Mickey  Spiegel" w:date="2019-05-01T16:58:00Z">
        <w:r w:rsidRPr="004733B7" w:rsidDel="009B3CBC">
          <w:rPr>
            <w:rFonts w:eastAsia="Times New Roman"/>
            <w:b/>
            <w:bCs/>
            <w:color w:val="000000" w:themeColor="text1"/>
            <w:szCs w:val="18"/>
            <w:lang w:val="en-US" w:eastAsia="en-US" w:bidi="ar-SA"/>
          </w:rPr>
          <w:delText>3</w:delText>
        </w:r>
      </w:del>
      <w:r w:rsidRPr="004733B7">
        <w:rPr>
          <w:rFonts w:eastAsia="Times New Roman"/>
          <w:b/>
          <w:bCs/>
          <w:color w:val="000000" w:themeColor="text1"/>
          <w:szCs w:val="18"/>
          <w:lang w:val="en-US" w:eastAsia="en-US" w:bidi="ar-SA"/>
        </w:rPr>
        <w:t>: Create a switch telemetry type object</w:t>
      </w:r>
    </w:p>
    <w:p w14:paraId="1398FD34"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w:t>
      </w:r>
      <w:proofErr w:type="gramStart"/>
      <w:r w:rsidRPr="004733B7">
        <w:rPr>
          <w:rFonts w:eastAsia="Times New Roman"/>
          <w:color w:val="000000" w:themeColor="text1"/>
          <w:szCs w:val="18"/>
          <w:lang w:val="en-US" w:eastAsia="en-US" w:bidi="ar-SA"/>
        </w:rPr>
        <w:t>list</w:t>
      </w:r>
      <w:proofErr w:type="spellEnd"/>
      <w:r w:rsidRPr="004733B7">
        <w:rPr>
          <w:rFonts w:eastAsia="Times New Roman"/>
          <w:color w:val="000000" w:themeColor="text1"/>
          <w:szCs w:val="18"/>
          <w:lang w:val="en-US" w:eastAsia="en-US" w:bidi="ar-SA"/>
        </w:rPr>
        <w:t>[</w:t>
      </w:r>
      <w:proofErr w:type="gramEnd"/>
      <w:r w:rsidRPr="004733B7">
        <w:rPr>
          <w:rFonts w:eastAsia="Times New Roman"/>
          <w:color w:val="000000" w:themeColor="text1"/>
          <w:szCs w:val="18"/>
          <w:lang w:val="en-US" w:eastAsia="en-US" w:bidi="ar-SA"/>
        </w:rPr>
        <w:t>0].id = SAI_TAM_TEL_TYPE_ATTR_TAM_TELEMETRY_TYPE;</w:t>
      </w:r>
    </w:p>
    <w:p w14:paraId="6F3662DE"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w:t>
      </w:r>
      <w:proofErr w:type="gramStart"/>
      <w:r w:rsidRPr="004733B7">
        <w:rPr>
          <w:rFonts w:eastAsia="Times New Roman"/>
          <w:color w:val="000000" w:themeColor="text1"/>
          <w:szCs w:val="18"/>
          <w:lang w:val="en-US" w:eastAsia="en-US" w:bidi="ar-SA"/>
        </w:rPr>
        <w:t>list</w:t>
      </w:r>
      <w:proofErr w:type="spellEnd"/>
      <w:r w:rsidRPr="004733B7">
        <w:rPr>
          <w:rFonts w:eastAsia="Times New Roman"/>
          <w:color w:val="000000" w:themeColor="text1"/>
          <w:szCs w:val="18"/>
          <w:lang w:val="en-US" w:eastAsia="en-US" w:bidi="ar-SA"/>
        </w:rPr>
        <w:t>[</w:t>
      </w:r>
      <w:proofErr w:type="gramEnd"/>
      <w:r w:rsidRPr="004733B7">
        <w:rPr>
          <w:rFonts w:eastAsia="Times New Roman"/>
          <w:color w:val="000000" w:themeColor="text1"/>
          <w:szCs w:val="18"/>
          <w:lang w:val="en-US" w:eastAsia="en-US" w:bidi="ar-SA"/>
        </w:rPr>
        <w:t>0].value.s32 = SAI_TAM_TELEMETRY_TYPE_SWITCH;</w:t>
      </w:r>
    </w:p>
    <w:p w14:paraId="147BDA95"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E7D4A63" w14:textId="77777777" w:rsidR="001C56D0" w:rsidRPr="004733B7" w:rsidRDefault="001C56D0" w:rsidP="001C56D0">
      <w:pPr>
        <w:spacing w:after="0"/>
        <w:ind w:left="720"/>
        <w:rPr>
          <w:rFonts w:eastAsia="Times New Roman"/>
          <w:b/>
          <w:bCs/>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w:t>
      </w:r>
      <w:proofErr w:type="gramStart"/>
      <w:r w:rsidRPr="004733B7">
        <w:rPr>
          <w:rFonts w:eastAsia="Times New Roman"/>
          <w:color w:val="000000" w:themeColor="text1"/>
          <w:szCs w:val="18"/>
          <w:lang w:val="en-US" w:eastAsia="en-US" w:bidi="ar-SA"/>
        </w:rPr>
        <w:t>list</w:t>
      </w:r>
      <w:proofErr w:type="spellEnd"/>
      <w:r w:rsidRPr="004733B7">
        <w:rPr>
          <w:rFonts w:eastAsia="Times New Roman"/>
          <w:color w:val="000000" w:themeColor="text1"/>
          <w:szCs w:val="18"/>
          <w:lang w:val="en-US" w:eastAsia="en-US" w:bidi="ar-SA"/>
        </w:rPr>
        <w:t>[</w:t>
      </w:r>
      <w:proofErr w:type="gramEnd"/>
      <w:r w:rsidRPr="004733B7">
        <w:rPr>
          <w:rFonts w:eastAsia="Times New Roman"/>
          <w:color w:val="000000" w:themeColor="text1"/>
          <w:szCs w:val="18"/>
          <w:lang w:val="en-US" w:eastAsia="en-US" w:bidi="ar-SA"/>
        </w:rPr>
        <w:t>1].id = </w:t>
      </w:r>
      <w:r w:rsidRPr="004733B7">
        <w:rPr>
          <w:rFonts w:eastAsia="Times New Roman"/>
          <w:color w:val="000000" w:themeColor="text1"/>
          <w:szCs w:val="18"/>
          <w:lang w:eastAsia="en-US" w:bidi="ar-SA"/>
        </w:rPr>
        <w:t>SAI_TAM_TEL_TYPE_ATTR_SWITCH_ENABLE_OUTPUT_QUEUE_STATS</w:t>
      </w:r>
      <w:r w:rsidRPr="004733B7">
        <w:rPr>
          <w:rFonts w:eastAsia="Times New Roman"/>
          <w:color w:val="000000" w:themeColor="text1"/>
          <w:szCs w:val="18"/>
          <w:lang w:val="en-US" w:eastAsia="en-US" w:bidi="ar-SA"/>
        </w:rPr>
        <w:t>; </w:t>
      </w:r>
    </w:p>
    <w:p w14:paraId="579BA403"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w:t>
      </w:r>
      <w:proofErr w:type="gramStart"/>
      <w:r w:rsidRPr="004733B7">
        <w:rPr>
          <w:rFonts w:eastAsia="Times New Roman"/>
          <w:color w:val="000000" w:themeColor="text1"/>
          <w:szCs w:val="18"/>
          <w:lang w:val="en-US" w:eastAsia="en-US" w:bidi="ar-SA"/>
        </w:rPr>
        <w:t>list</w:t>
      </w:r>
      <w:proofErr w:type="spellEnd"/>
      <w:r w:rsidRPr="004733B7">
        <w:rPr>
          <w:rFonts w:eastAsia="Times New Roman"/>
          <w:color w:val="000000" w:themeColor="text1"/>
          <w:szCs w:val="18"/>
          <w:lang w:val="en-US" w:eastAsia="en-US" w:bidi="ar-SA"/>
        </w:rPr>
        <w:t>[</w:t>
      </w:r>
      <w:proofErr w:type="gramEnd"/>
      <w:r w:rsidRPr="004733B7">
        <w:rPr>
          <w:rFonts w:eastAsia="Times New Roman"/>
          <w:color w:val="000000" w:themeColor="text1"/>
          <w:szCs w:val="18"/>
          <w:lang w:val="en-US" w:eastAsia="en-US" w:bidi="ar-SA"/>
        </w:rPr>
        <w:t xml:space="preserve">1].value = </w:t>
      </w:r>
      <w:r w:rsidR="009B5B13">
        <w:rPr>
          <w:rFonts w:eastAsia="Times New Roman"/>
          <w:color w:val="000000" w:themeColor="text1"/>
          <w:szCs w:val="18"/>
          <w:lang w:val="en-US" w:eastAsia="en-US" w:bidi="ar-SA"/>
        </w:rPr>
        <w:t>true</w:t>
      </w:r>
      <w:r w:rsidRPr="004733B7">
        <w:rPr>
          <w:rFonts w:eastAsia="Times New Roman"/>
          <w:color w:val="000000" w:themeColor="text1"/>
          <w:szCs w:val="18"/>
          <w:lang w:val="en-US" w:eastAsia="en-US" w:bidi="ar-SA"/>
        </w:rPr>
        <w:t>;</w:t>
      </w:r>
    </w:p>
    <w:p w14:paraId="08EFDE3C"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C9ACC6A" w14:textId="41A4A579" w:rsidR="00864219" w:rsidRPr="009B5B13" w:rsidRDefault="00864219" w:rsidP="00864219">
      <w:pPr>
        <w:spacing w:after="0"/>
        <w:ind w:left="720"/>
        <w:rPr>
          <w:rFonts w:eastAsia="Times New Roman"/>
          <w:color w:val="000000" w:themeColor="text1"/>
          <w:szCs w:val="18"/>
          <w:lang w:val="en-US" w:eastAsia="en-US" w:bidi="ar-SA"/>
        </w:rPr>
      </w:pPr>
      <w:moveToRangeStart w:id="152" w:author="Mickey  Spiegel" w:date="2019-05-01T16:04:00Z" w:name="move7619090"/>
      <w:proofErr w:type="spellStart"/>
      <w:moveTo w:id="153" w:author="Mickey  Spiegel" w:date="2019-05-01T16:04: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2].id = SAI_TAM_TEL</w:t>
        </w:r>
        <w:del w:id="154" w:author="Mickey  Spiegel" w:date="2019-05-01T16:04:00Z">
          <w:r w:rsidRPr="009B5B13" w:rsidDel="00864219">
            <w:rPr>
              <w:rFonts w:eastAsia="Times New Roman"/>
              <w:color w:val="000000" w:themeColor="text1"/>
              <w:szCs w:val="18"/>
              <w:lang w:val="en-US" w:eastAsia="en-US" w:bidi="ar-SA"/>
            </w:rPr>
            <w:delText>EMETRY</w:delText>
          </w:r>
        </w:del>
      </w:moveTo>
      <w:ins w:id="155" w:author="Mickey  Spiegel" w:date="2019-05-01T16:04:00Z">
        <w:r>
          <w:rPr>
            <w:rFonts w:eastAsia="Times New Roman"/>
            <w:color w:val="000000" w:themeColor="text1"/>
            <w:szCs w:val="18"/>
            <w:lang w:val="en-US" w:eastAsia="en-US" w:bidi="ar-SA"/>
          </w:rPr>
          <w:t>_TYPE</w:t>
        </w:r>
      </w:ins>
      <w:moveTo w:id="156" w:author="Mickey  Spiegel" w:date="2019-05-01T16:04:00Z">
        <w:r w:rsidRPr="009B5B13">
          <w:rPr>
            <w:rFonts w:eastAsia="Times New Roman"/>
            <w:color w:val="000000" w:themeColor="text1"/>
            <w:szCs w:val="18"/>
            <w:lang w:val="en-US" w:eastAsia="en-US" w:bidi="ar-SA"/>
          </w:rPr>
          <w:t>_ATTR_REPORT_ID;</w:t>
        </w:r>
      </w:moveTo>
    </w:p>
    <w:p w14:paraId="09A0F6B2" w14:textId="77777777" w:rsidR="00864219" w:rsidRPr="009B5B13" w:rsidRDefault="00864219" w:rsidP="00864219">
      <w:pPr>
        <w:spacing w:after="0"/>
        <w:ind w:left="720"/>
        <w:rPr>
          <w:rFonts w:eastAsia="Times New Roman"/>
          <w:color w:val="000000" w:themeColor="text1"/>
          <w:szCs w:val="18"/>
          <w:lang w:val="en-US" w:eastAsia="en-US" w:bidi="ar-SA"/>
        </w:rPr>
      </w:pPr>
      <w:proofErr w:type="spellStart"/>
      <w:moveTo w:id="157" w:author="Mickey  Spiegel" w:date="2019-05-01T16:04: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2].</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moveTo>
    </w:p>
    <w:moveToRangeEnd w:id="152"/>
    <w:p w14:paraId="752D60C9"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8E6F9AD" w14:textId="057C5B26"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 xml:space="preserve"> = </w:t>
      </w:r>
      <w:ins w:id="158" w:author="Mickey  Spiegel" w:date="2019-05-01T16:04:00Z">
        <w:r w:rsidR="00864219">
          <w:rPr>
            <w:rFonts w:eastAsia="Times New Roman"/>
            <w:color w:val="000000" w:themeColor="text1"/>
            <w:szCs w:val="18"/>
            <w:lang w:val="en-US" w:eastAsia="en-US" w:bidi="ar-SA"/>
          </w:rPr>
          <w:t>3</w:t>
        </w:r>
      </w:ins>
      <w:del w:id="159" w:author="Mickey  Spiegel" w:date="2019-05-01T16:04:00Z">
        <w:r w:rsidDel="00864219">
          <w:rPr>
            <w:rFonts w:eastAsia="Times New Roman"/>
            <w:color w:val="000000" w:themeColor="text1"/>
            <w:szCs w:val="18"/>
            <w:lang w:val="en-US" w:eastAsia="en-US" w:bidi="ar-SA"/>
          </w:rPr>
          <w:delText>2</w:delText>
        </w:r>
      </w:del>
      <w:r w:rsidRPr="004733B7">
        <w:rPr>
          <w:rFonts w:eastAsia="Times New Roman"/>
          <w:color w:val="000000" w:themeColor="text1"/>
          <w:szCs w:val="18"/>
          <w:lang w:val="en-US" w:eastAsia="en-US" w:bidi="ar-SA"/>
        </w:rPr>
        <w:t>;</w:t>
      </w:r>
    </w:p>
    <w:p w14:paraId="0005490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5CF4996" w14:textId="77777777"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val="en-US" w:eastAsia="en-US" w:bidi="ar-SA"/>
        </w:rPr>
        <w:t>sai_create_tam_tel_type_</w:t>
      </w:r>
      <w:proofErr w:type="gramStart"/>
      <w:r w:rsidRPr="004733B7">
        <w:rPr>
          <w:rFonts w:eastAsia="Times New Roman"/>
          <w:b/>
          <w:bCs/>
          <w:color w:val="000000" w:themeColor="text1"/>
          <w:szCs w:val="18"/>
          <w:lang w:val="en-US" w:eastAsia="en-US" w:bidi="ar-SA"/>
        </w:rPr>
        <w:t>fn</w:t>
      </w:r>
      <w:proofErr w:type="spellEnd"/>
      <w:r w:rsidRPr="004733B7">
        <w:rPr>
          <w:rFonts w:eastAsia="Times New Roman"/>
          <w:color w:val="000000" w:themeColor="text1"/>
          <w:szCs w:val="18"/>
          <w:lang w:val="en-US" w:eastAsia="en-US" w:bidi="ar-SA"/>
        </w:rPr>
        <w:t>(</w:t>
      </w:r>
      <w:proofErr w:type="gramEnd"/>
    </w:p>
    <w:p w14:paraId="5C46FA99"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&amp;</w:t>
      </w:r>
      <w:proofErr w:type="spellStart"/>
      <w:r w:rsidRPr="004733B7">
        <w:rPr>
          <w:rFonts w:eastAsia="Times New Roman"/>
          <w:bCs/>
          <w:color w:val="000000" w:themeColor="text1"/>
          <w:szCs w:val="18"/>
          <w:lang w:val="en-US" w:eastAsia="en-US" w:bidi="ar-SA"/>
        </w:rPr>
        <w:t>sai_tam_switch_tel_type_obj</w:t>
      </w:r>
      <w:proofErr w:type="spellEnd"/>
      <w:r w:rsidRPr="004733B7">
        <w:rPr>
          <w:rFonts w:eastAsia="Times New Roman"/>
          <w:color w:val="000000" w:themeColor="text1"/>
          <w:szCs w:val="18"/>
          <w:lang w:val="en-US" w:eastAsia="en-US" w:bidi="ar-SA"/>
        </w:rPr>
        <w:t>,</w:t>
      </w:r>
    </w:p>
    <w:p w14:paraId="2A08B7FE"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switch_id</w:t>
      </w:r>
      <w:proofErr w:type="spellEnd"/>
      <w:r w:rsidRPr="004733B7">
        <w:rPr>
          <w:rFonts w:eastAsia="Times New Roman"/>
          <w:color w:val="000000" w:themeColor="text1"/>
          <w:szCs w:val="18"/>
          <w:lang w:val="en-US" w:eastAsia="en-US" w:bidi="ar-SA"/>
        </w:rPr>
        <w:t>,</w:t>
      </w:r>
    </w:p>
    <w:p w14:paraId="2B876125"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w:t>
      </w:r>
    </w:p>
    <w:p w14:paraId="03A68211" w14:textId="77777777"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w:t>
      </w:r>
    </w:p>
    <w:p w14:paraId="25D86D71" w14:textId="77777777" w:rsidR="009B5B13" w:rsidRDefault="009B5B13" w:rsidP="009B5B13">
      <w:pPr>
        <w:spacing w:after="0"/>
        <w:ind w:left="230"/>
        <w:rPr>
          <w:rFonts w:eastAsia="Times New Roman"/>
          <w:b/>
          <w:bCs/>
          <w:color w:val="000000" w:themeColor="text1"/>
          <w:szCs w:val="18"/>
          <w:lang w:val="en-US" w:eastAsia="en-US" w:bidi="ar-SA"/>
        </w:rPr>
      </w:pPr>
    </w:p>
    <w:p w14:paraId="7AEB426B" w14:textId="7B33639E" w:rsidR="009B5B13" w:rsidRPr="009B5B13" w:rsidDel="00864219" w:rsidRDefault="009B5B13" w:rsidP="009B5B13">
      <w:pPr>
        <w:spacing w:after="0"/>
        <w:ind w:left="230"/>
        <w:rPr>
          <w:rFonts w:eastAsia="Times New Roman"/>
          <w:color w:val="000000" w:themeColor="text1"/>
          <w:szCs w:val="18"/>
          <w:lang w:val="en-US" w:eastAsia="en-US" w:bidi="ar-SA"/>
        </w:rPr>
      </w:pPr>
      <w:moveFromRangeStart w:id="160" w:author="Mickey  Spiegel" w:date="2019-05-01T16:03:00Z" w:name="move7619032"/>
      <w:moveFrom w:id="161" w:author="Mickey  Spiegel" w:date="2019-05-01T16:03:00Z">
        <w:r w:rsidRPr="009B5B13" w:rsidDel="00864219">
          <w:rPr>
            <w:rFonts w:eastAsia="Times New Roman"/>
            <w:b/>
            <w:bCs/>
            <w:color w:val="000000" w:themeColor="text1"/>
            <w:szCs w:val="18"/>
            <w:lang w:val="en-US" w:eastAsia="en-US" w:bidi="ar-SA"/>
          </w:rPr>
          <w:t>Step 4: Create a report object</w:t>
        </w:r>
      </w:moveFrom>
    </w:p>
    <w:p w14:paraId="2E5FEFD1" w14:textId="7D818D12" w:rsidR="009B5B13" w:rsidRPr="009B5B13" w:rsidDel="00864219" w:rsidRDefault="009B5B13" w:rsidP="009B5B13">
      <w:pPr>
        <w:spacing w:after="0"/>
        <w:ind w:left="720"/>
        <w:rPr>
          <w:rFonts w:eastAsia="Times New Roman"/>
          <w:color w:val="000000" w:themeColor="text1"/>
          <w:szCs w:val="18"/>
          <w:lang w:val="en-US" w:eastAsia="en-US" w:bidi="ar-SA"/>
        </w:rPr>
      </w:pPr>
      <w:moveFrom w:id="162" w:author="Mickey  Spiegel" w:date="2019-05-01T16:03:00Z">
        <w:r w:rsidRPr="009B5B13" w:rsidDel="00864219">
          <w:rPr>
            <w:rFonts w:eastAsia="Times New Roman"/>
            <w:color w:val="000000" w:themeColor="text1"/>
            <w:szCs w:val="18"/>
            <w:lang w:val="en-US" w:eastAsia="en-US" w:bidi="ar-SA"/>
          </w:rPr>
          <w:t>sai_attr_list[0].id = SAI_TAM_REPORT_ATTR_TYPE;</w:t>
        </w:r>
      </w:moveFrom>
    </w:p>
    <w:p w14:paraId="318002F6" w14:textId="60F31686" w:rsidR="009B5B13" w:rsidRPr="009B5B13" w:rsidDel="00864219" w:rsidRDefault="009B5B13" w:rsidP="009B5B13">
      <w:pPr>
        <w:spacing w:after="0"/>
        <w:ind w:left="720"/>
        <w:rPr>
          <w:rFonts w:eastAsia="Times New Roman"/>
          <w:color w:val="000000" w:themeColor="text1"/>
          <w:szCs w:val="18"/>
          <w:lang w:val="en-US" w:eastAsia="en-US" w:bidi="ar-SA"/>
        </w:rPr>
      </w:pPr>
      <w:moveFrom w:id="163" w:author="Mickey  Spiegel" w:date="2019-05-01T16:03:00Z">
        <w:r w:rsidRPr="009B5B13" w:rsidDel="00864219">
          <w:rPr>
            <w:rFonts w:eastAsia="Times New Roman"/>
            <w:color w:val="000000" w:themeColor="text1"/>
            <w:szCs w:val="18"/>
            <w:lang w:val="en-US" w:eastAsia="en-US" w:bidi="ar-SA"/>
          </w:rPr>
          <w:t>sai_attr_list[0].value.s32 = </w:t>
        </w:r>
        <w:r w:rsidRPr="009B5B13" w:rsidDel="00864219">
          <w:rPr>
            <w:rFonts w:eastAsia="Times New Roman"/>
            <w:bCs/>
            <w:color w:val="000000" w:themeColor="text1"/>
            <w:szCs w:val="18"/>
            <w:lang w:eastAsia="en-US" w:bidi="ar-SA"/>
          </w:rPr>
          <w:t>SAI_TAM_REPORT_TYPE_VENDOR_EXTN</w:t>
        </w:r>
        <w:r w:rsidRPr="009B5B13" w:rsidDel="00864219">
          <w:rPr>
            <w:rFonts w:eastAsia="Times New Roman"/>
            <w:color w:val="000000" w:themeColor="text1"/>
            <w:szCs w:val="18"/>
            <w:lang w:val="en-US" w:eastAsia="en-US" w:bidi="ar-SA"/>
          </w:rPr>
          <w:t>;</w:t>
        </w:r>
      </w:moveFrom>
    </w:p>
    <w:p w14:paraId="16FE6FA3" w14:textId="5A1AF543" w:rsidR="009B5B13" w:rsidRPr="009B5B13" w:rsidDel="00864219" w:rsidRDefault="009B5B13" w:rsidP="009B5B13">
      <w:pPr>
        <w:spacing w:after="0"/>
        <w:ind w:left="720"/>
        <w:rPr>
          <w:rFonts w:eastAsia="Times New Roman"/>
          <w:color w:val="000000" w:themeColor="text1"/>
          <w:szCs w:val="18"/>
          <w:lang w:val="en-US" w:eastAsia="en-US" w:bidi="ar-SA"/>
        </w:rPr>
      </w:pPr>
      <w:moveFrom w:id="164" w:author="Mickey  Spiegel" w:date="2019-05-01T16:03:00Z">
        <w:r w:rsidRPr="009B5B13" w:rsidDel="00864219">
          <w:rPr>
            <w:rFonts w:eastAsia="Times New Roman"/>
            <w:color w:val="000000" w:themeColor="text1"/>
            <w:szCs w:val="18"/>
            <w:lang w:eastAsia="en-US" w:bidi="ar-SA"/>
          </w:rPr>
          <w:t>  </w:t>
        </w:r>
      </w:moveFrom>
    </w:p>
    <w:p w14:paraId="3A0D72A4" w14:textId="232DA978" w:rsidR="009B5B13" w:rsidRPr="009B5B13" w:rsidDel="00864219" w:rsidRDefault="009B5B13" w:rsidP="009B5B13">
      <w:pPr>
        <w:spacing w:after="0"/>
        <w:ind w:left="720"/>
        <w:rPr>
          <w:rFonts w:eastAsia="Times New Roman"/>
          <w:color w:val="000000" w:themeColor="text1"/>
          <w:szCs w:val="18"/>
          <w:lang w:val="en-US" w:eastAsia="en-US" w:bidi="ar-SA"/>
        </w:rPr>
      </w:pPr>
      <w:moveFrom w:id="165" w:author="Mickey  Spiegel" w:date="2019-05-01T16:03:00Z">
        <w:r w:rsidRPr="009B5B13" w:rsidDel="00864219">
          <w:rPr>
            <w:rFonts w:eastAsia="Times New Roman"/>
            <w:color w:val="000000" w:themeColor="text1"/>
            <w:szCs w:val="18"/>
            <w:lang w:val="en-US" w:eastAsia="en-US" w:bidi="ar-SA"/>
          </w:rPr>
          <w:t xml:space="preserve">attr_count = </w:t>
        </w:r>
        <w:r w:rsidDel="00864219">
          <w:rPr>
            <w:rFonts w:eastAsia="Times New Roman"/>
            <w:color w:val="000000" w:themeColor="text1"/>
            <w:szCs w:val="18"/>
            <w:lang w:val="en-US" w:eastAsia="en-US" w:bidi="ar-SA"/>
          </w:rPr>
          <w:t>1</w:t>
        </w:r>
        <w:r w:rsidRPr="009B5B13" w:rsidDel="00864219">
          <w:rPr>
            <w:rFonts w:eastAsia="Times New Roman"/>
            <w:color w:val="000000" w:themeColor="text1"/>
            <w:szCs w:val="18"/>
            <w:lang w:val="en-US" w:eastAsia="en-US" w:bidi="ar-SA"/>
          </w:rPr>
          <w:t>;</w:t>
        </w:r>
      </w:moveFrom>
    </w:p>
    <w:p w14:paraId="30F3E0C9" w14:textId="72E13943" w:rsidR="009B5B13" w:rsidRPr="009B5B13" w:rsidDel="00864219" w:rsidRDefault="009B5B13" w:rsidP="009B5B13">
      <w:pPr>
        <w:spacing w:after="0"/>
        <w:ind w:left="720"/>
        <w:rPr>
          <w:rFonts w:eastAsia="Times New Roman"/>
          <w:color w:val="000000" w:themeColor="text1"/>
          <w:szCs w:val="18"/>
          <w:lang w:val="en-US" w:eastAsia="en-US" w:bidi="ar-SA"/>
        </w:rPr>
      </w:pPr>
      <w:moveFrom w:id="166" w:author="Mickey  Spiegel" w:date="2019-05-01T16:03:00Z">
        <w:r w:rsidRPr="009B5B13" w:rsidDel="00864219">
          <w:rPr>
            <w:rFonts w:eastAsia="Times New Roman"/>
            <w:b/>
            <w:bCs/>
            <w:color w:val="000000" w:themeColor="text1"/>
            <w:szCs w:val="18"/>
            <w:lang w:val="en-US" w:eastAsia="en-US" w:bidi="ar-SA"/>
          </w:rPr>
          <w:t>sai_create_tam_report_fn</w:t>
        </w:r>
        <w:r w:rsidRPr="009B5B13" w:rsidDel="00864219">
          <w:rPr>
            <w:rFonts w:eastAsia="Times New Roman"/>
            <w:color w:val="000000" w:themeColor="text1"/>
            <w:szCs w:val="18"/>
            <w:lang w:val="en-US" w:eastAsia="en-US" w:bidi="ar-SA"/>
          </w:rPr>
          <w:t>(</w:t>
        </w:r>
      </w:moveFrom>
    </w:p>
    <w:p w14:paraId="17034561" w14:textId="15845257" w:rsidR="009B5B13" w:rsidRPr="009B5B13" w:rsidDel="00864219" w:rsidRDefault="009B5B13" w:rsidP="009B5B13">
      <w:pPr>
        <w:spacing w:after="0"/>
        <w:ind w:left="1440"/>
        <w:rPr>
          <w:rFonts w:eastAsia="Times New Roman"/>
          <w:color w:val="000000" w:themeColor="text1"/>
          <w:szCs w:val="18"/>
          <w:lang w:val="en-US" w:eastAsia="en-US" w:bidi="ar-SA"/>
        </w:rPr>
      </w:pPr>
      <w:moveFrom w:id="167" w:author="Mickey  Spiegel" w:date="2019-05-01T16:03:00Z">
        <w:r w:rsidRPr="009B5B13" w:rsidDel="00864219">
          <w:rPr>
            <w:rFonts w:eastAsia="Times New Roman"/>
            <w:color w:val="000000" w:themeColor="text1"/>
            <w:szCs w:val="18"/>
            <w:lang w:val="en-US" w:eastAsia="en-US" w:bidi="ar-SA"/>
          </w:rPr>
          <w:t>&amp;</w:t>
        </w:r>
        <w:r w:rsidRPr="009B5B13" w:rsidDel="00864219">
          <w:rPr>
            <w:rFonts w:eastAsia="Times New Roman"/>
            <w:bCs/>
            <w:color w:val="000000" w:themeColor="text1"/>
            <w:szCs w:val="18"/>
            <w:lang w:val="en-US" w:eastAsia="en-US" w:bidi="ar-SA"/>
          </w:rPr>
          <w:t>sai_tam_report_obj</w:t>
        </w:r>
        <w:r w:rsidRPr="009B5B13" w:rsidDel="00864219">
          <w:rPr>
            <w:rFonts w:eastAsia="Times New Roman"/>
            <w:color w:val="000000" w:themeColor="text1"/>
            <w:szCs w:val="18"/>
            <w:lang w:val="en-US" w:eastAsia="en-US" w:bidi="ar-SA"/>
          </w:rPr>
          <w:t>,</w:t>
        </w:r>
      </w:moveFrom>
    </w:p>
    <w:p w14:paraId="73896337" w14:textId="1057A0B6" w:rsidR="009B5B13" w:rsidRPr="009B5B13" w:rsidDel="00864219" w:rsidRDefault="009B5B13" w:rsidP="009B5B13">
      <w:pPr>
        <w:spacing w:after="0"/>
        <w:ind w:left="1440"/>
        <w:rPr>
          <w:rFonts w:eastAsia="Times New Roman"/>
          <w:color w:val="000000" w:themeColor="text1"/>
          <w:szCs w:val="18"/>
          <w:lang w:val="en-US" w:eastAsia="en-US" w:bidi="ar-SA"/>
        </w:rPr>
      </w:pPr>
      <w:moveFrom w:id="168" w:author="Mickey  Spiegel" w:date="2019-05-01T16:03:00Z">
        <w:r w:rsidRPr="009B5B13" w:rsidDel="00864219">
          <w:rPr>
            <w:rFonts w:eastAsia="Times New Roman"/>
            <w:color w:val="000000" w:themeColor="text1"/>
            <w:szCs w:val="18"/>
            <w:lang w:val="en-US" w:eastAsia="en-US" w:bidi="ar-SA"/>
          </w:rPr>
          <w:t>switch_id,</w:t>
        </w:r>
      </w:moveFrom>
    </w:p>
    <w:p w14:paraId="78B03208" w14:textId="0CBD1613" w:rsidR="009B5B13" w:rsidRPr="009B5B13" w:rsidDel="00864219" w:rsidRDefault="009B5B13" w:rsidP="009B5B13">
      <w:pPr>
        <w:spacing w:after="0"/>
        <w:ind w:left="1440"/>
        <w:rPr>
          <w:rFonts w:eastAsia="Times New Roman"/>
          <w:color w:val="000000" w:themeColor="text1"/>
          <w:szCs w:val="18"/>
          <w:lang w:val="en-US" w:eastAsia="en-US" w:bidi="ar-SA"/>
        </w:rPr>
      </w:pPr>
      <w:moveFrom w:id="169" w:author="Mickey  Spiegel" w:date="2019-05-01T16:03:00Z">
        <w:r w:rsidRPr="009B5B13" w:rsidDel="00864219">
          <w:rPr>
            <w:rFonts w:eastAsia="Times New Roman"/>
            <w:color w:val="000000" w:themeColor="text1"/>
            <w:szCs w:val="18"/>
            <w:lang w:val="en-US" w:eastAsia="en-US" w:bidi="ar-SA"/>
          </w:rPr>
          <w:t>attr_count,</w:t>
        </w:r>
      </w:moveFrom>
    </w:p>
    <w:p w14:paraId="1A7C6341" w14:textId="4D0493F8" w:rsidR="009B5B13" w:rsidRPr="009B5B13" w:rsidDel="00864219" w:rsidRDefault="009B5B13" w:rsidP="009B5B13">
      <w:pPr>
        <w:spacing w:after="0"/>
        <w:ind w:left="1440"/>
        <w:rPr>
          <w:rFonts w:eastAsia="Times New Roman"/>
          <w:color w:val="000000" w:themeColor="text1"/>
          <w:szCs w:val="18"/>
          <w:lang w:val="en-US" w:eastAsia="en-US" w:bidi="ar-SA"/>
        </w:rPr>
      </w:pPr>
      <w:moveFrom w:id="170" w:author="Mickey  Spiegel" w:date="2019-05-01T16:03:00Z">
        <w:r w:rsidRPr="009B5B13" w:rsidDel="00864219">
          <w:rPr>
            <w:rFonts w:eastAsia="Times New Roman"/>
            <w:color w:val="000000" w:themeColor="text1"/>
            <w:szCs w:val="18"/>
            <w:lang w:val="en-US" w:eastAsia="en-US" w:bidi="ar-SA"/>
          </w:rPr>
          <w:t>sai_attr_list);</w:t>
        </w:r>
      </w:moveFrom>
    </w:p>
    <w:p w14:paraId="30F88251" w14:textId="43AD6C5B" w:rsidR="001C56D0" w:rsidRPr="001C56D0" w:rsidDel="00864219" w:rsidRDefault="001C56D0" w:rsidP="001C56D0">
      <w:pPr>
        <w:pStyle w:val="NormalWeb"/>
        <w:spacing w:before="0" w:beforeAutospacing="0" w:after="0" w:afterAutospacing="0"/>
        <w:rPr>
          <w:lang w:val="en-IN"/>
        </w:rPr>
      </w:pPr>
    </w:p>
    <w:moveFromRangeEnd w:id="160"/>
    <w:p w14:paraId="48AC1EC3" w14:textId="77777777"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5: Create a telemetry object</w:t>
      </w:r>
    </w:p>
    <w:p w14:paraId="0E2507AB"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SAI_TAM_TELEMETRY_ATTR_TAM_TYPE_LIST;</w:t>
      </w:r>
    </w:p>
    <w:p w14:paraId="3DA3E305"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5348FD9F"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proofErr w:type="gramStart"/>
      <w:r w:rsidRPr="009B5B13">
        <w:rPr>
          <w:rFonts w:eastAsia="Times New Roman"/>
          <w:color w:val="000000" w:themeColor="text1"/>
          <w:szCs w:val="18"/>
          <w:lang w:val="en-US" w:eastAsia="en-US" w:bidi="ar-SA"/>
        </w:rPr>
        <w:t>value.objlist</w:t>
      </w:r>
      <w:proofErr w:type="gramEnd"/>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sai_tam_switch_tel_type_obj</w:t>
      </w:r>
      <w:proofErr w:type="spellEnd"/>
      <w:r w:rsidRPr="009B5B13">
        <w:rPr>
          <w:rFonts w:eastAsia="Times New Roman"/>
          <w:color w:val="000000" w:themeColor="text1"/>
          <w:szCs w:val="18"/>
          <w:lang w:val="en-US" w:eastAsia="en-US" w:bidi="ar-SA"/>
        </w:rPr>
        <w:t>;</w:t>
      </w:r>
    </w:p>
    <w:p w14:paraId="3236AF8E"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lastRenderedPageBreak/>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1].id = SAI_TAM_TELEMETRY_ATTR_COLLECTOR_LIST;</w:t>
      </w:r>
    </w:p>
    <w:p w14:paraId="76F9988C"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605E3B61"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proofErr w:type="gramStart"/>
      <w:r w:rsidRPr="009B5B13">
        <w:rPr>
          <w:rFonts w:eastAsia="Times New Roman"/>
          <w:color w:val="000000" w:themeColor="text1"/>
          <w:szCs w:val="18"/>
          <w:lang w:val="en-US" w:eastAsia="en-US" w:bidi="ar-SA"/>
        </w:rPr>
        <w:t>value.objlist</w:t>
      </w:r>
      <w:proofErr w:type="gramEnd"/>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14:paraId="1A18D048" w14:textId="2794C997" w:rsidR="009B5B13" w:rsidRPr="009B5B13" w:rsidDel="00864219" w:rsidRDefault="009B5B13" w:rsidP="009B5B13">
      <w:pPr>
        <w:spacing w:after="0"/>
        <w:ind w:left="720"/>
        <w:rPr>
          <w:rFonts w:eastAsia="Times New Roman"/>
          <w:color w:val="000000" w:themeColor="text1"/>
          <w:szCs w:val="18"/>
          <w:lang w:val="en-US" w:eastAsia="en-US" w:bidi="ar-SA"/>
        </w:rPr>
      </w:pPr>
      <w:moveFromRangeStart w:id="171" w:author="Mickey  Spiegel" w:date="2019-05-01T16:04:00Z" w:name="move7619090"/>
      <w:moveFrom w:id="172" w:author="Mickey  Spiegel" w:date="2019-05-01T16:04:00Z">
        <w:r w:rsidRPr="009B5B13" w:rsidDel="00864219">
          <w:rPr>
            <w:rFonts w:eastAsia="Times New Roman"/>
            <w:color w:val="000000" w:themeColor="text1"/>
            <w:szCs w:val="18"/>
            <w:lang w:val="en-US" w:eastAsia="en-US" w:bidi="ar-SA"/>
          </w:rPr>
          <w:t>sai_attr_list[2].id = SAI_TAM_TELEMETRY_ATTR_REPORT_ID;</w:t>
        </w:r>
      </w:moveFrom>
    </w:p>
    <w:p w14:paraId="44FB1E0B" w14:textId="0DAACD83" w:rsidR="009B5B13" w:rsidRPr="009B5B13" w:rsidDel="00864219" w:rsidRDefault="009B5B13" w:rsidP="009B5B13">
      <w:pPr>
        <w:spacing w:after="0"/>
        <w:ind w:left="720"/>
        <w:rPr>
          <w:rFonts w:eastAsia="Times New Roman"/>
          <w:color w:val="000000" w:themeColor="text1"/>
          <w:szCs w:val="18"/>
          <w:lang w:val="en-US" w:eastAsia="en-US" w:bidi="ar-SA"/>
        </w:rPr>
      </w:pPr>
      <w:moveFrom w:id="173" w:author="Mickey  Spiegel" w:date="2019-05-01T16:04:00Z">
        <w:r w:rsidRPr="009B5B13" w:rsidDel="00864219">
          <w:rPr>
            <w:rFonts w:eastAsia="Times New Roman"/>
            <w:color w:val="000000" w:themeColor="text1"/>
            <w:szCs w:val="18"/>
            <w:lang w:val="en-US" w:eastAsia="en-US" w:bidi="ar-SA"/>
          </w:rPr>
          <w:t>sai_attr_list[2].value.oid = </w:t>
        </w:r>
        <w:r w:rsidRPr="009B5B13" w:rsidDel="00864219">
          <w:rPr>
            <w:rFonts w:eastAsia="Times New Roman"/>
            <w:bCs/>
            <w:color w:val="000000" w:themeColor="text1"/>
            <w:szCs w:val="18"/>
            <w:lang w:val="en-US" w:eastAsia="en-US" w:bidi="ar-SA"/>
          </w:rPr>
          <w:t>sai_tam_report_obj</w:t>
        </w:r>
        <w:r w:rsidRPr="009B5B13" w:rsidDel="00864219">
          <w:rPr>
            <w:rFonts w:eastAsia="Times New Roman"/>
            <w:color w:val="000000" w:themeColor="text1"/>
            <w:szCs w:val="18"/>
            <w:lang w:val="en-US" w:eastAsia="en-US" w:bidi="ar-SA"/>
          </w:rPr>
          <w:t>;</w:t>
        </w:r>
      </w:moveFrom>
    </w:p>
    <w:moveFromRangeEnd w:id="171"/>
    <w:p w14:paraId="70BC5533" w14:textId="646CDF9B"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174" w:author="Mickey  Spiegel" w:date="2019-05-01T16:05:00Z">
        <w:r w:rsidR="00864219">
          <w:rPr>
            <w:rFonts w:eastAsia="Times New Roman"/>
            <w:color w:val="000000" w:themeColor="text1"/>
            <w:szCs w:val="18"/>
            <w:lang w:val="en-US" w:eastAsia="en-US" w:bidi="ar-SA"/>
          </w:rPr>
          <w:t>2</w:t>
        </w:r>
      </w:ins>
      <w:del w:id="175" w:author="Mickey  Spiegel" w:date="2019-05-01T16:05:00Z">
        <w:r w:rsidDel="00864219">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SAI_TAM_TELEMETRY_ATTR_TAM_REPORTING_UNIT</w:t>
      </w:r>
      <w:r w:rsidRPr="009B5B13">
        <w:rPr>
          <w:rFonts w:eastAsia="Times New Roman"/>
          <w:color w:val="000000" w:themeColor="text1"/>
          <w:szCs w:val="18"/>
          <w:lang w:val="en-US" w:eastAsia="en-US" w:bidi="ar-SA"/>
        </w:rPr>
        <w:t>;</w:t>
      </w:r>
    </w:p>
    <w:p w14:paraId="041D7121" w14:textId="3FCB368B" w:rsidR="009B5B13" w:rsidRDefault="009B5B13" w:rsidP="009B5B13">
      <w:pPr>
        <w:spacing w:after="0"/>
        <w:ind w:left="720"/>
        <w:rPr>
          <w:rFonts w:eastAsia="Times New Roman"/>
          <w:b/>
          <w:bCs/>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176" w:author="Mickey  Spiegel" w:date="2019-05-01T16:05:00Z">
        <w:r w:rsidR="00864219">
          <w:rPr>
            <w:rFonts w:eastAsia="Times New Roman"/>
            <w:color w:val="000000" w:themeColor="text1"/>
            <w:szCs w:val="18"/>
            <w:lang w:val="en-US" w:eastAsia="en-US" w:bidi="ar-SA"/>
          </w:rPr>
          <w:t>2</w:t>
        </w:r>
      </w:ins>
      <w:del w:id="177" w:author="Mickey  Spiegel" w:date="2019-05-01T16:05:00Z">
        <w:r w:rsidDel="00864219">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s</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SAI_TAM_REPORTING_UNIT_SEC</w:t>
      </w:r>
    </w:p>
    <w:p w14:paraId="7889AC2B" w14:textId="71F84849"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178" w:author="Mickey  Spiegel" w:date="2019-05-01T16:05:00Z">
        <w:r w:rsidR="00864219">
          <w:rPr>
            <w:rFonts w:eastAsia="Times New Roman"/>
            <w:color w:val="000000" w:themeColor="text1"/>
            <w:szCs w:val="18"/>
            <w:lang w:val="en-US" w:eastAsia="en-US" w:bidi="ar-SA"/>
          </w:rPr>
          <w:t>3</w:t>
        </w:r>
      </w:ins>
      <w:del w:id="179" w:author="Mickey  Spiegel" w:date="2019-05-01T16:05:00Z">
        <w:r w:rsidDel="00864219">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SAI_TAM_TELEMETRY_ATTR_REPORTING_INTERVAL</w:t>
      </w:r>
      <w:r w:rsidRPr="009B5B13">
        <w:rPr>
          <w:rFonts w:eastAsia="Times New Roman"/>
          <w:color w:val="000000" w:themeColor="text1"/>
          <w:szCs w:val="18"/>
          <w:lang w:val="en-US" w:eastAsia="en-US" w:bidi="ar-SA"/>
        </w:rPr>
        <w:t>;</w:t>
      </w:r>
    </w:p>
    <w:p w14:paraId="549EDBC4" w14:textId="5CFA17E5" w:rsidR="009B5B13" w:rsidRPr="009B5B13" w:rsidRDefault="009B5B13" w:rsidP="009B5B13">
      <w:pPr>
        <w:spacing w:after="0"/>
        <w:ind w:left="720"/>
        <w:jc w:val="both"/>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180" w:author="Mickey  Spiegel" w:date="2019-05-01T16:05:00Z">
        <w:r w:rsidR="00864219">
          <w:rPr>
            <w:rFonts w:eastAsia="Times New Roman"/>
            <w:color w:val="000000" w:themeColor="text1"/>
            <w:szCs w:val="18"/>
            <w:lang w:val="en-US" w:eastAsia="en-US" w:bidi="ar-SA"/>
          </w:rPr>
          <w:t>3</w:t>
        </w:r>
      </w:ins>
      <w:del w:id="181" w:author="Mickey  Spiegel" w:date="2019-05-01T16:05:00Z">
        <w:r w:rsidDel="00864219">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10</w:t>
      </w:r>
    </w:p>
    <w:p w14:paraId="6D61C8A4"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5B5B1EA2" w14:textId="0173A44E"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ins w:id="182" w:author="Mickey  Spiegel" w:date="2019-05-01T16:05:00Z">
        <w:r w:rsidR="00864219">
          <w:rPr>
            <w:rFonts w:eastAsia="Times New Roman"/>
            <w:color w:val="000000" w:themeColor="text1"/>
            <w:szCs w:val="18"/>
            <w:lang w:val="en-US" w:eastAsia="en-US" w:bidi="ar-SA"/>
          </w:rPr>
          <w:t>4</w:t>
        </w:r>
      </w:ins>
      <w:del w:id="183" w:author="Mickey  Spiegel" w:date="2019-05-01T16:05:00Z">
        <w:r w:rsidDel="00864219">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
    <w:p w14:paraId="51B30BC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5CD7FD2D"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sai_create_tam_telemetry_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p>
    <w:p w14:paraId="65189B69"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color w:val="000000" w:themeColor="text1"/>
          <w:szCs w:val="18"/>
          <w:lang w:val="en-US" w:eastAsia="en-US" w:bidi="ar-SA"/>
        </w:rPr>
        <w:t>,</w:t>
      </w:r>
    </w:p>
    <w:p w14:paraId="7C0EF2D8"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6487314B"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317AE895"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14:paraId="533969E7" w14:textId="77777777" w:rsidR="009B5B13" w:rsidRDefault="009B5B13" w:rsidP="009B5B13">
      <w:pPr>
        <w:spacing w:after="0"/>
        <w:rPr>
          <w:rFonts w:eastAsia="Times New Roman"/>
          <w:b/>
          <w:bCs/>
          <w:color w:val="000000" w:themeColor="text1"/>
          <w:szCs w:val="18"/>
          <w:lang w:val="en-US" w:eastAsia="en-US" w:bidi="ar-SA"/>
        </w:rPr>
      </w:pPr>
    </w:p>
    <w:p w14:paraId="5CA0B196" w14:textId="77777777" w:rsidR="009B5B13" w:rsidRPr="009B5B13" w:rsidRDefault="009B5B13" w:rsidP="00CB49BF">
      <w:pPr>
        <w:spacing w:after="0"/>
        <w:ind w:left="144"/>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6: Create the TAM object and its bind point </w:t>
      </w:r>
    </w:p>
    <w:p w14:paraId="1BC9AC33"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0].id = SAI_TAM_ATTR_TELEMETRY_OBJECTS_LIST;</w:t>
      </w:r>
    </w:p>
    <w:p w14:paraId="22DFD8CD"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008CF3C3"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bCs/>
          <w:color w:val="000000" w:themeColor="text1"/>
          <w:szCs w:val="18"/>
          <w:lang w:val="en-US" w:eastAsia="en-US" w:bidi="ar-SA"/>
        </w:rPr>
        <w:t>;</w:t>
      </w:r>
    </w:p>
    <w:p w14:paraId="3A7037A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E143498"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1].id = SAI_TAM_ATTR_TAM_BIND_POINT_TYPE_LIST;</w:t>
      </w:r>
    </w:p>
    <w:p w14:paraId="6832AD98"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7B3A7C27"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[0] = SAI_TAM_BIND_POINT_TYPE_QUEUE; </w:t>
      </w:r>
    </w:p>
    <w:p w14:paraId="0DB9DF8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2EC00ABE"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14:paraId="1868DB51" w14:textId="77777777"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p>
    <w:p w14:paraId="09B26010"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14:paraId="1B1BEAAE" w14:textId="77777777"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14:paraId="1906D6C7" w14:textId="77777777" w:rsidR="009B5B13" w:rsidRDefault="009B5B13" w:rsidP="009B5B13">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p>
    <w:p w14:paraId="366A414C" w14:textId="77777777" w:rsidR="009B5B13" w:rsidRDefault="009B5B13" w:rsidP="009B5B13">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14:paraId="2557D282" w14:textId="77777777" w:rsidR="009B5B13" w:rsidRPr="009B5B13" w:rsidRDefault="009B5B13" w:rsidP="009B5B13">
      <w:pPr>
        <w:spacing w:after="0"/>
        <w:rPr>
          <w:rFonts w:eastAsia="Times New Roman"/>
          <w:bCs/>
          <w:color w:val="000000" w:themeColor="text1"/>
          <w:szCs w:val="18"/>
          <w:lang w:val="en-US" w:eastAsia="en-US" w:bidi="ar-SA"/>
        </w:rPr>
      </w:pPr>
    </w:p>
    <w:p w14:paraId="35338D29" w14:textId="77777777" w:rsidR="009B5B13" w:rsidRPr="009B5B13" w:rsidRDefault="009B5B13" w:rsidP="00CB49BF">
      <w:pPr>
        <w:spacing w:after="0"/>
        <w:ind w:left="144"/>
        <w:rPr>
          <w:rFonts w:eastAsia="Times New Roman"/>
          <w:sz w:val="24"/>
          <w:szCs w:val="24"/>
          <w:lang w:val="en-US" w:eastAsia="en-US" w:bidi="ar-SA"/>
        </w:rPr>
      </w:pPr>
      <w:r w:rsidRPr="009B5B13">
        <w:rPr>
          <w:rFonts w:eastAsia="Times New Roman"/>
          <w:b/>
          <w:bCs/>
          <w:color w:val="000000" w:themeColor="text1"/>
          <w:szCs w:val="18"/>
          <w:lang w:val="en-US" w:eastAsia="en-US" w:bidi="ar-SA"/>
        </w:rPr>
        <w:t>S</w:t>
      </w:r>
      <w:r>
        <w:rPr>
          <w:rFonts w:eastAsia="Times New Roman"/>
          <w:b/>
          <w:bCs/>
          <w:color w:val="000000" w:themeColor="text1"/>
          <w:szCs w:val="18"/>
          <w:lang w:val="en-US" w:eastAsia="en-US" w:bidi="ar-SA"/>
        </w:rPr>
        <w:t>t</w:t>
      </w:r>
      <w:r w:rsidRPr="009B5B13">
        <w:rPr>
          <w:rFonts w:eastAsia="Times New Roman"/>
          <w:b/>
          <w:bCs/>
          <w:color w:val="000000" w:themeColor="text1"/>
          <w:szCs w:val="18"/>
          <w:lang w:val="en-US" w:eastAsia="en-US" w:bidi="ar-SA"/>
        </w:rPr>
        <w:t xml:space="preserve">ep 7: Now you can attach </w:t>
      </w:r>
      <w:proofErr w:type="spellStart"/>
      <w:r w:rsidRPr="009B5B13">
        <w:rPr>
          <w:rFonts w:eastAsia="Times New Roman"/>
          <w:b/>
          <w:bCs/>
          <w:color w:val="000000" w:themeColor="text1"/>
          <w:szCs w:val="18"/>
          <w:lang w:val="en-US" w:eastAsia="en-US" w:bidi="ar-SA"/>
        </w:rPr>
        <w:t>sai_tam_obj</w:t>
      </w:r>
      <w:proofErr w:type="spellEnd"/>
      <w:r w:rsidRPr="009B5B13">
        <w:rPr>
          <w:rFonts w:eastAsia="Times New Roman"/>
          <w:b/>
          <w:bCs/>
          <w:color w:val="000000" w:themeColor="text1"/>
          <w:szCs w:val="18"/>
          <w:lang w:val="en-US" w:eastAsia="en-US" w:bidi="ar-SA"/>
        </w:rPr>
        <w:t xml:space="preserve"> to one or more queue objects as needed</w:t>
      </w:r>
    </w:p>
    <w:p w14:paraId="15BB1FC2" w14:textId="77777777" w:rsidR="007354CD" w:rsidRPr="007354CD" w:rsidRDefault="007354CD" w:rsidP="00CB49BF">
      <w:pPr>
        <w:spacing w:after="0"/>
        <w:ind w:left="144"/>
        <w:rPr>
          <w:rFonts w:eastAsia="Times New Roman"/>
          <w:sz w:val="24"/>
          <w:szCs w:val="24"/>
          <w:lang w:val="en-US" w:eastAsia="en-US" w:bidi="ar-SA"/>
        </w:rPr>
      </w:pPr>
      <w:r w:rsidRPr="007354CD">
        <w:rPr>
          <w:rFonts w:eastAsia="Times New Roman"/>
          <w:b/>
          <w:bCs/>
          <w:color w:val="FF0000"/>
          <w:sz w:val="22"/>
          <w:lang w:val="en-US" w:eastAsia="en-US" w:bidi="ar-SA"/>
        </w:rPr>
        <w:t>In this case the telemetry data can be modeled in a Google proto or a simple text file.</w:t>
      </w:r>
    </w:p>
    <w:p w14:paraId="46BE225A"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1 – Queue depth</w:t>
      </w:r>
    </w:p>
    <w:p w14:paraId="0738BE7A"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2 – Queue drop</w:t>
      </w:r>
    </w:p>
    <w:p w14:paraId="26EFF163" w14:textId="77777777" w:rsidR="001C56D0" w:rsidRPr="001C56D0" w:rsidRDefault="001C56D0" w:rsidP="001C56D0"/>
    <w:p w14:paraId="5E0C3D1A" w14:textId="79CD8F78" w:rsidR="001A0FC4" w:rsidRDefault="001A0FC4" w:rsidP="00033A86">
      <w:pPr>
        <w:pStyle w:val="Heading2"/>
        <w:numPr>
          <w:ilvl w:val="1"/>
          <w:numId w:val="3"/>
        </w:numPr>
        <w:ind w:hanging="576"/>
      </w:pPr>
      <w:bookmarkStart w:id="184" w:name="_Toc528317648"/>
      <w:r>
        <w:t xml:space="preserve">Example: Creating </w:t>
      </w:r>
      <w:del w:id="185" w:author="Mickey  Spiegel" w:date="2019-04-17T20:47:00Z">
        <w:r w:rsidDel="00E13A60">
          <w:delText xml:space="preserve">IFA </w:delText>
        </w:r>
      </w:del>
      <w:r>
        <w:t>INT session</w:t>
      </w:r>
    </w:p>
    <w:p w14:paraId="1690FBFE" w14:textId="77777777" w:rsidR="001A0FC4" w:rsidRDefault="001A0FC4" w:rsidP="001A0FC4">
      <w:bookmarkStart w:id="186" w:name="_GoBack"/>
      <w:bookmarkEnd w:id="186"/>
      <w:r>
        <w:t>Work flow includes defining a flow type and flow attributes (N tuple) for INT, attaching a sampler object to the flow attributes, defining an INT type, INT attributes, INT report and collector.</w:t>
      </w:r>
    </w:p>
    <w:p w14:paraId="5320082E" w14:textId="77777777" w:rsidR="00451429" w:rsidRPr="004733B7" w:rsidRDefault="00451429" w:rsidP="00451429">
      <w:pPr>
        <w:rPr>
          <w:rFonts w:asciiTheme="minorHAnsi" w:hAnsiTheme="minorHAnsi" w:cstheme="minorHAnsi"/>
          <w:szCs w:val="18"/>
        </w:rPr>
      </w:pPr>
    </w:p>
    <w:p w14:paraId="0EE69C70"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04320" behindDoc="0" locked="0" layoutInCell="1" allowOverlap="1" wp14:anchorId="5CA72EAB" wp14:editId="14B63150">
                <wp:simplePos x="0" y="0"/>
                <wp:positionH relativeFrom="column">
                  <wp:posOffset>1921510</wp:posOffset>
                </wp:positionH>
                <wp:positionV relativeFrom="paragraph">
                  <wp:posOffset>373839</wp:posOffset>
                </wp:positionV>
                <wp:extent cx="973667" cy="245533"/>
                <wp:effectExtent l="0" t="0" r="17145" b="8890"/>
                <wp:wrapNone/>
                <wp:docPr id="31" name="Rounded Rectangle 31"/>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4E46D" w14:textId="77777777" w:rsidR="00E13A60" w:rsidRPr="004733B7" w:rsidRDefault="00E13A60" w:rsidP="00451429">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A72EAB" id="Rounded Rectangle 31" o:spid="_x0000_s1045" style="position:absolute;margin-left:151.3pt;margin-top:29.45pt;width:76.65pt;height:19.3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" fillcolor="#5b9bd5 [3204]" strokecolor="#1f4d78 [1604]" strokeweight="1pt">
                <v:stroke joinstyle="miter"/>
                <v:textbox>
                  <w:txbxContent>
                    <w:p w14:paraId="55B4E46D" w14:textId="77777777" w:rsidR="00E13A60" w:rsidRPr="004733B7" w:rsidRDefault="00E13A60" w:rsidP="00451429">
                      <w:pPr>
                        <w:jc w:val="center"/>
                        <w:rPr>
                          <w:sz w:val="16"/>
                          <w:szCs w:val="16"/>
                          <w:lang w:val="en-US"/>
                        </w:rPr>
                      </w:pPr>
                      <w:r>
                        <w:rPr>
                          <w:sz w:val="16"/>
                          <w:szCs w:val="16"/>
                          <w:lang w:val="en-US"/>
                        </w:rPr>
                        <w:t>Telemetry Object</w:t>
                      </w:r>
                    </w:p>
                  </w:txbxContent>
                </v:textbox>
              </v:roundrect>
            </w:pict>
          </mc:Fallback>
        </mc:AlternateContent>
      </w:r>
      <w:r w:rsidR="00451429">
        <w:rPr>
          <w:noProof/>
        </w:rPr>
        <mc:AlternateContent>
          <mc:Choice Requires="wps">
            <w:drawing>
              <wp:anchor distT="0" distB="0" distL="114300" distR="114300" simplePos="0" relativeHeight="251708416" behindDoc="0" locked="0" layoutInCell="1" allowOverlap="1" wp14:anchorId="2C8E7FB6" wp14:editId="71C6450D">
                <wp:simplePos x="0" y="0"/>
                <wp:positionH relativeFrom="column">
                  <wp:posOffset>1464733</wp:posOffset>
                </wp:positionH>
                <wp:positionV relativeFrom="paragraph">
                  <wp:posOffset>335068</wp:posOffset>
                </wp:positionV>
                <wp:extent cx="457200" cy="109644"/>
                <wp:effectExtent l="0" t="0" r="38100" b="81280"/>
                <wp:wrapNone/>
                <wp:docPr id="30" name="Elbow Connector 30"/>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6BBD30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15.35pt;margin-top:26.4pt;width:36pt;height:8.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LlYy&#10;X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sidR="00451429">
        <w:rPr>
          <w:noProof/>
        </w:rPr>
        <mc:AlternateContent>
          <mc:Choice Requires="wps">
            <w:drawing>
              <wp:anchor distT="0" distB="0" distL="114300" distR="114300" simplePos="0" relativeHeight="251701248" behindDoc="0" locked="0" layoutInCell="1" allowOverlap="1" wp14:anchorId="5E53FF0E" wp14:editId="576C9553">
                <wp:simplePos x="0" y="0"/>
                <wp:positionH relativeFrom="column">
                  <wp:posOffset>490643</wp:posOffset>
                </wp:positionH>
                <wp:positionV relativeFrom="paragraph">
                  <wp:posOffset>197273</wp:posOffset>
                </wp:positionV>
                <wp:extent cx="973667" cy="245533"/>
                <wp:effectExtent l="0" t="0" r="17145" b="8890"/>
                <wp:wrapNone/>
                <wp:docPr id="32" name="Rounded Rectangle 3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372161" w14:textId="77777777" w:rsidR="00E13A60" w:rsidRPr="004733B7" w:rsidRDefault="00E13A60" w:rsidP="00451429">
                            <w:pPr>
                              <w:jc w:val="center"/>
                              <w:rPr>
                                <w:sz w:val="16"/>
                                <w:szCs w:val="16"/>
                                <w:lang w:val="en-US"/>
                              </w:rPr>
                            </w:pPr>
                            <w:r>
                              <w:rPr>
                                <w:sz w:val="16"/>
                                <w:szCs w:val="16"/>
                                <w:lang w:val="en-US"/>
                              </w:rPr>
                              <w:t>Port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53FF0E" id="Rounded Rectangle 32" o:spid="_x0000_s1046" style="position:absolute;margin-left:38.65pt;margin-top:15.55pt;width:76.65pt;height:19.3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" fillcolor="#5b9bd5 [3204]" strokecolor="#1f4d78 [1604]" strokeweight="1pt">
                <v:stroke joinstyle="miter"/>
                <v:textbox>
                  <w:txbxContent>
                    <w:p w14:paraId="41372161" w14:textId="77777777" w:rsidR="00E13A60" w:rsidRPr="004733B7" w:rsidRDefault="00E13A60" w:rsidP="00451429">
                      <w:pPr>
                        <w:jc w:val="center"/>
                        <w:rPr>
                          <w:sz w:val="16"/>
                          <w:szCs w:val="16"/>
                          <w:lang w:val="en-US"/>
                        </w:rPr>
                      </w:pPr>
                      <w:r>
                        <w:rPr>
                          <w:sz w:val="16"/>
                          <w:szCs w:val="16"/>
                          <w:lang w:val="en-US"/>
                        </w:rPr>
                        <w:t>Port Stats</w:t>
                      </w:r>
                    </w:p>
                  </w:txbxContent>
                </v:textbox>
              </v:roundrect>
            </w:pict>
          </mc:Fallback>
        </mc:AlternateContent>
      </w:r>
    </w:p>
    <w:p w14:paraId="400C325B" w14:textId="77777777" w:rsidR="00451429" w:rsidRDefault="00107402" w:rsidP="00451429">
      <w:pPr>
        <w:pStyle w:val="NormalWeb"/>
        <w:rPr>
          <w:lang w:val="en-IN" w:eastAsia="en-IN" w:bidi="te-IN"/>
        </w:rPr>
      </w:pPr>
      <w:r>
        <w:rPr>
          <w:noProof/>
        </w:rPr>
        <mc:AlternateContent>
          <mc:Choice Requires="wps">
            <w:drawing>
              <wp:anchor distT="0" distB="0" distL="114300" distR="114300" simplePos="0" relativeHeight="251716608" behindDoc="0" locked="0" layoutInCell="1" allowOverlap="1" wp14:anchorId="7BA977CD" wp14:editId="2F65EDD5">
                <wp:simplePos x="0" y="0"/>
                <wp:positionH relativeFrom="column">
                  <wp:posOffset>4346154</wp:posOffset>
                </wp:positionH>
                <wp:positionV relativeFrom="paragraph">
                  <wp:posOffset>292268</wp:posOffset>
                </wp:positionV>
                <wp:extent cx="269913" cy="321310"/>
                <wp:effectExtent l="0" t="63500" r="0" b="21590"/>
                <wp:wrapNone/>
                <wp:docPr id="19" name="Elbow Connector 19"/>
                <wp:cNvGraphicFramePr/>
                <a:graphic xmlns:a="http://schemas.openxmlformats.org/drawingml/2006/main">
                  <a:graphicData uri="http://schemas.microsoft.com/office/word/2010/wordprocessingShape">
                    <wps:wsp>
                      <wps:cNvCnPr/>
                      <wps:spPr>
                        <a:xfrm flipV="1">
                          <a:off x="0" y="0"/>
                          <a:ext cx="269913" cy="321310"/>
                        </a:xfrm>
                        <a:prstGeom prst="bentConnector3">
                          <a:avLst>
                            <a:gd name="adj1" fmla="val 3869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EA3C37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342.2pt;margin-top:23pt;width:21.25pt;height:25.3pt;flip:y;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" adj="8359" strokecolor="#ed7d31 [3205]" strokeweight=".5pt">
                <v:stroke endarrow="block"/>
              </v:shape>
            </w:pict>
          </mc:Fallback>
        </mc:AlternateContent>
      </w:r>
      <w:r w:rsidR="003957F7">
        <w:rPr>
          <w:noProof/>
        </w:rPr>
        <mc:AlternateContent>
          <mc:Choice Requires="wps">
            <w:drawing>
              <wp:anchor distT="0" distB="0" distL="114300" distR="114300" simplePos="0" relativeHeight="251744256" behindDoc="0" locked="0" layoutInCell="1" allowOverlap="1" wp14:anchorId="7461CFAE" wp14:editId="6769351A">
                <wp:simplePos x="0" y="0"/>
                <wp:positionH relativeFrom="column">
                  <wp:posOffset>1476260</wp:posOffset>
                </wp:positionH>
                <wp:positionV relativeFrom="paragraph">
                  <wp:posOffset>159897</wp:posOffset>
                </wp:positionV>
                <wp:extent cx="445135" cy="1134301"/>
                <wp:effectExtent l="0" t="63500" r="0" b="21590"/>
                <wp:wrapNone/>
                <wp:docPr id="68" name="Elbow Connector 68"/>
                <wp:cNvGraphicFramePr/>
                <a:graphic xmlns:a="http://schemas.openxmlformats.org/drawingml/2006/main">
                  <a:graphicData uri="http://schemas.microsoft.com/office/word/2010/wordprocessingShape">
                    <wps:wsp>
                      <wps:cNvCnPr/>
                      <wps:spPr>
                        <a:xfrm flipV="1">
                          <a:off x="0" y="0"/>
                          <a:ext cx="445135" cy="1134301"/>
                        </a:xfrm>
                        <a:prstGeom prst="bentConnector3">
                          <a:avLst>
                            <a:gd name="adj1" fmla="val 2895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D196EF" id="Elbow Connector 68" o:spid="_x0000_s1026" type="#_x0000_t34" style="position:absolute;margin-left:116.25pt;margin-top:12.6pt;width:35.05pt;height:89.3pt;flip:y;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" adj="6254" strokecolor="#ed7d31 [3205]" strokeweight=".5pt">
                <v:stroke endarrow="block"/>
              </v:shape>
            </w:pict>
          </mc:Fallback>
        </mc:AlternateContent>
      </w:r>
      <w:r w:rsidR="003957F7">
        <w:rPr>
          <w:noProof/>
        </w:rPr>
        <mc:AlternateContent>
          <mc:Choice Requires="wps">
            <w:drawing>
              <wp:anchor distT="0" distB="0" distL="114300" distR="114300" simplePos="0" relativeHeight="251741184" behindDoc="0" locked="0" layoutInCell="1" allowOverlap="1" wp14:anchorId="4A27200E" wp14:editId="5A058B5B">
                <wp:simplePos x="0" y="0"/>
                <wp:positionH relativeFrom="column">
                  <wp:posOffset>1476260</wp:posOffset>
                </wp:positionH>
                <wp:positionV relativeFrom="paragraph">
                  <wp:posOffset>91057</wp:posOffset>
                </wp:positionV>
                <wp:extent cx="445342" cy="881350"/>
                <wp:effectExtent l="0" t="63500" r="0" b="20955"/>
                <wp:wrapNone/>
                <wp:docPr id="66" name="Elbow Connector 66"/>
                <wp:cNvGraphicFramePr/>
                <a:graphic xmlns:a="http://schemas.openxmlformats.org/drawingml/2006/main">
                  <a:graphicData uri="http://schemas.microsoft.com/office/word/2010/wordprocessingShape">
                    <wps:wsp>
                      <wps:cNvCnPr/>
                      <wps:spPr>
                        <a:xfrm flipV="1">
                          <a:off x="0" y="0"/>
                          <a:ext cx="445342" cy="881350"/>
                        </a:xfrm>
                        <a:prstGeom prst="bentConnector3">
                          <a:avLst>
                            <a:gd name="adj1" fmla="val 15344"/>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AA4B60" id="Elbow Connector 66" o:spid="_x0000_s1026" type="#_x0000_t34" style="position:absolute;margin-left:116.25pt;margin-top:7.15pt;width:35.05pt;height:69.4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" adj="3314" strokecolor="#ed7d31 [3205]" strokeweight=".5pt">
                <v:stroke endarrow="block"/>
              </v:shape>
            </w:pict>
          </mc:Fallback>
        </mc:AlternateContent>
      </w:r>
      <w:r w:rsidR="00F0750E">
        <w:rPr>
          <w:noProof/>
        </w:rPr>
        <mc:AlternateContent>
          <mc:Choice Requires="wps">
            <w:drawing>
              <wp:anchor distT="0" distB="0" distL="114300" distR="114300" simplePos="0" relativeHeight="251710464" behindDoc="0" locked="0" layoutInCell="1" allowOverlap="1" wp14:anchorId="21C00CD5" wp14:editId="5FB91AFF">
                <wp:simplePos x="0" y="0"/>
                <wp:positionH relativeFrom="column">
                  <wp:posOffset>2897436</wp:posOffset>
                </wp:positionH>
                <wp:positionV relativeFrom="paragraph">
                  <wp:posOffset>15026</wp:posOffset>
                </wp:positionV>
                <wp:extent cx="208739" cy="677537"/>
                <wp:effectExtent l="0" t="0" r="33020" b="72390"/>
                <wp:wrapNone/>
                <wp:docPr id="41" name="Elbow Connector 41"/>
                <wp:cNvGraphicFramePr/>
                <a:graphic xmlns:a="http://schemas.openxmlformats.org/drawingml/2006/main">
                  <a:graphicData uri="http://schemas.microsoft.com/office/word/2010/wordprocessingShape">
                    <wps:wsp>
                      <wps:cNvCnPr/>
                      <wps:spPr>
                        <a:xfrm>
                          <a:off x="0" y="0"/>
                          <a:ext cx="208739" cy="677537"/>
                        </a:xfrm>
                        <a:prstGeom prst="bentConnector3">
                          <a:avLst>
                            <a:gd name="adj1" fmla="val 5780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BD52DC" id="Elbow Connector 41" o:spid="_x0000_s1026" type="#_x0000_t34" style="position:absolute;margin-left:228.15pt;margin-top:1.2pt;width:16.45pt;height:5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" adj="12486" strokecolor="#ed7d31 [3205]" strokeweight=".5pt">
                <v:stroke endarrow="block"/>
              </v:shape>
            </w:pict>
          </mc:Fallback>
        </mc:AlternateContent>
      </w:r>
      <w:r w:rsidR="00F0750E">
        <w:rPr>
          <w:noProof/>
        </w:rPr>
        <mc:AlternateContent>
          <mc:Choice Requires="wps">
            <w:drawing>
              <wp:anchor distT="0" distB="0" distL="114300" distR="114300" simplePos="0" relativeHeight="251712512" behindDoc="0" locked="0" layoutInCell="1" allowOverlap="1" wp14:anchorId="5B4D9DC0" wp14:editId="4BA9A4EB">
                <wp:simplePos x="0" y="0"/>
                <wp:positionH relativeFrom="column">
                  <wp:posOffset>4614828</wp:posOffset>
                </wp:positionH>
                <wp:positionV relativeFrom="paragraph">
                  <wp:posOffset>152515</wp:posOffset>
                </wp:positionV>
                <wp:extent cx="973667" cy="245533"/>
                <wp:effectExtent l="0" t="0" r="17145" b="8890"/>
                <wp:wrapNone/>
                <wp:docPr id="27" name="Rounded Rectangle 27"/>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10804" w14:textId="77777777" w:rsidR="00E13A60" w:rsidRPr="004733B7" w:rsidRDefault="00E13A60" w:rsidP="00451429">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4D9DC0" id="Rounded Rectangle 27" o:spid="_x0000_s1047" style="position:absolute;margin-left:363.35pt;margin-top:12pt;width:76.65pt;height:19.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" fillcolor="red" strokecolor="#1f4d78 [1604]" strokeweight="1pt">
                <v:stroke joinstyle="miter"/>
                <v:textbox>
                  <w:txbxContent>
                    <w:p w14:paraId="0C210804" w14:textId="77777777" w:rsidR="00E13A60" w:rsidRPr="004733B7" w:rsidRDefault="00E13A60" w:rsidP="00451429">
                      <w:pPr>
                        <w:jc w:val="center"/>
                        <w:rPr>
                          <w:sz w:val="16"/>
                          <w:szCs w:val="16"/>
                          <w:lang w:val="en-US"/>
                        </w:rPr>
                      </w:pPr>
                      <w:r>
                        <w:rPr>
                          <w:sz w:val="16"/>
                          <w:szCs w:val="16"/>
                          <w:lang w:val="en-US"/>
                        </w:rPr>
                        <w:t>Port Object</w:t>
                      </w:r>
                    </w:p>
                  </w:txbxContent>
                </v:textbox>
              </v:roundrect>
            </w:pict>
          </mc:Fallback>
        </mc:AlternateContent>
      </w:r>
      <w:r w:rsidR="00451429">
        <w:rPr>
          <w:noProof/>
        </w:rPr>
        <mc:AlternateContent>
          <mc:Choice Requires="wps">
            <w:drawing>
              <wp:anchor distT="0" distB="0" distL="114300" distR="114300" simplePos="0" relativeHeight="251702272" behindDoc="0" locked="0" layoutInCell="1" allowOverlap="1" wp14:anchorId="4628A0DD" wp14:editId="1FB021CB">
                <wp:simplePos x="0" y="0"/>
                <wp:positionH relativeFrom="column">
                  <wp:posOffset>490644</wp:posOffset>
                </wp:positionH>
                <wp:positionV relativeFrom="paragraph">
                  <wp:posOffset>228812</wp:posOffset>
                </wp:positionV>
                <wp:extent cx="973667" cy="245533"/>
                <wp:effectExtent l="0" t="0" r="17145" b="8890"/>
                <wp:wrapNone/>
                <wp:docPr id="58" name="Rounded Rectangle 5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739DA" w14:textId="77777777" w:rsidR="00E13A60" w:rsidRPr="004733B7" w:rsidRDefault="00E13A60" w:rsidP="00451429">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28A0DD" id="Rounded Rectangle 58" o:spid="_x0000_s1048" style="position:absolute;margin-left:38.65pt;margin-top:18pt;width:76.65pt;height:19.3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" fillcolor="#5b9bd5 [3204]" strokecolor="#1f4d78 [1604]" strokeweight="1pt">
                <v:stroke joinstyle="miter"/>
                <v:textbox>
                  <w:txbxContent>
                    <w:p w14:paraId="4C7739DA" w14:textId="77777777" w:rsidR="00E13A60" w:rsidRPr="004733B7" w:rsidRDefault="00E13A60" w:rsidP="00451429">
                      <w:pPr>
                        <w:jc w:val="center"/>
                        <w:rPr>
                          <w:sz w:val="16"/>
                          <w:szCs w:val="16"/>
                          <w:lang w:val="en-US"/>
                        </w:rPr>
                      </w:pPr>
                      <w:r>
                        <w:rPr>
                          <w:sz w:val="16"/>
                          <w:szCs w:val="16"/>
                          <w:lang w:val="en-US"/>
                        </w:rPr>
                        <w:t>Event 1</w:t>
                      </w:r>
                    </w:p>
                  </w:txbxContent>
                </v:textbox>
              </v:roundrect>
            </w:pict>
          </mc:Fallback>
        </mc:AlternateContent>
      </w:r>
    </w:p>
    <w:p w14:paraId="2EF49358"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05344" behindDoc="0" locked="0" layoutInCell="1" allowOverlap="1" wp14:anchorId="430D249D" wp14:editId="6A4279E4">
                <wp:simplePos x="0" y="0"/>
                <wp:positionH relativeFrom="column">
                  <wp:posOffset>1927952</wp:posOffset>
                </wp:positionH>
                <wp:positionV relativeFrom="paragraph">
                  <wp:posOffset>63836</wp:posOffset>
                </wp:positionV>
                <wp:extent cx="973667" cy="324997"/>
                <wp:effectExtent l="0" t="0" r="17145" b="18415"/>
                <wp:wrapNone/>
                <wp:docPr id="45" name="Rounded Rectangle 45"/>
                <wp:cNvGraphicFramePr/>
                <a:graphic xmlns:a="http://schemas.openxmlformats.org/drawingml/2006/main">
                  <a:graphicData uri="http://schemas.microsoft.com/office/word/2010/wordprocessingShape">
                    <wps:wsp>
                      <wps:cNvSpPr/>
                      <wps:spPr>
                        <a:xfrm>
                          <a:off x="0" y="0"/>
                          <a:ext cx="973667" cy="32499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1FF044" w14:textId="77777777" w:rsidR="00E13A60" w:rsidRPr="004733B7" w:rsidRDefault="00E13A60" w:rsidP="00451429">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0D249D" id="Rounded Rectangle 45" o:spid="_x0000_s1049" style="position:absolute;margin-left:151.8pt;margin-top:5.05pt;width:76.65pt;height:25.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" fillcolor="#5b9bd5 [3204]" strokecolor="#1f4d78 [1604]" strokeweight="1pt">
                <v:stroke joinstyle="miter"/>
                <v:textbox>
                  <w:txbxContent>
                    <w:p w14:paraId="531FF044" w14:textId="77777777" w:rsidR="00E13A60" w:rsidRPr="004733B7" w:rsidRDefault="00E13A60" w:rsidP="00451429">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742208" behindDoc="0" locked="0" layoutInCell="1" allowOverlap="1" wp14:anchorId="134B1E63" wp14:editId="43D9676C">
                <wp:simplePos x="0" y="0"/>
                <wp:positionH relativeFrom="column">
                  <wp:posOffset>1470752</wp:posOffset>
                </wp:positionH>
                <wp:positionV relativeFrom="paragraph">
                  <wp:posOffset>266868</wp:posOffset>
                </wp:positionV>
                <wp:extent cx="457200" cy="424930"/>
                <wp:effectExtent l="0" t="63500" r="0" b="19685"/>
                <wp:wrapNone/>
                <wp:docPr id="67" name="Elbow Connector 67"/>
                <wp:cNvGraphicFramePr/>
                <a:graphic xmlns:a="http://schemas.openxmlformats.org/drawingml/2006/main">
                  <a:graphicData uri="http://schemas.microsoft.com/office/word/2010/wordprocessingShape">
                    <wps:wsp>
                      <wps:cNvCnPr/>
                      <wps:spPr>
                        <a:xfrm flipV="1">
                          <a:off x="0" y="0"/>
                          <a:ext cx="457200" cy="424930"/>
                        </a:xfrm>
                        <a:prstGeom prst="bentConnector3">
                          <a:avLst>
                            <a:gd name="adj1" fmla="val 59638"/>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1BEEB5" id="Elbow Connector 67" o:spid="_x0000_s1026" type="#_x0000_t34" style="position:absolute;margin-left:115.8pt;margin-top:21pt;width:36pt;height:3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" adj="12882" strokecolor="#ed7d31 [3205]" strokeweight=".5pt">
                <v:stroke endarrow="block"/>
              </v:shape>
            </w:pict>
          </mc:Fallback>
        </mc:AlternateContent>
      </w:r>
      <w:r w:rsidR="00F0750E">
        <w:rPr>
          <w:noProof/>
        </w:rPr>
        <mc:AlternateContent>
          <mc:Choice Requires="wps">
            <w:drawing>
              <wp:anchor distT="0" distB="0" distL="114300" distR="114300" simplePos="0" relativeHeight="251711488" behindDoc="0" locked="0" layoutInCell="1" allowOverlap="1" wp14:anchorId="06618190" wp14:editId="65B4374B">
                <wp:simplePos x="0" y="0"/>
                <wp:positionH relativeFrom="column">
                  <wp:posOffset>2902946</wp:posOffset>
                </wp:positionH>
                <wp:positionV relativeFrom="paragraph">
                  <wp:posOffset>127190</wp:posOffset>
                </wp:positionV>
                <wp:extent cx="203230" cy="379570"/>
                <wp:effectExtent l="0" t="0" r="38100" b="78105"/>
                <wp:wrapNone/>
                <wp:docPr id="40" name="Elbow Connector 40"/>
                <wp:cNvGraphicFramePr/>
                <a:graphic xmlns:a="http://schemas.openxmlformats.org/drawingml/2006/main">
                  <a:graphicData uri="http://schemas.microsoft.com/office/word/2010/wordprocessingShape">
                    <wps:wsp>
                      <wps:cNvCnPr/>
                      <wps:spPr>
                        <a:xfrm>
                          <a:off x="0" y="0"/>
                          <a:ext cx="203230" cy="379570"/>
                        </a:xfrm>
                        <a:prstGeom prst="bentConnector3">
                          <a:avLst>
                            <a:gd name="adj1" fmla="val 3644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7C05A9" id="Elbow Connector 40" o:spid="_x0000_s1026" type="#_x0000_t34" style="position:absolute;margin-left:228.6pt;margin-top:10pt;width:16pt;height:2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" adj="7871" strokecolor="#ed7d31 [3205]" strokeweight=".5pt">
                <v:stroke endarrow="block"/>
              </v:shape>
            </w:pict>
          </mc:Fallback>
        </mc:AlternateContent>
      </w:r>
      <w:r w:rsidR="00F0750E">
        <w:rPr>
          <w:noProof/>
        </w:rPr>
        <mc:AlternateContent>
          <mc:Choice Requires="wps">
            <w:drawing>
              <wp:anchor distT="0" distB="0" distL="114300" distR="114300" simplePos="0" relativeHeight="251713536" behindDoc="0" locked="0" layoutInCell="1" allowOverlap="1" wp14:anchorId="4DBA2B1C" wp14:editId="7A14BC77">
                <wp:simplePos x="0" y="0"/>
                <wp:positionH relativeFrom="column">
                  <wp:posOffset>4614545</wp:posOffset>
                </wp:positionH>
                <wp:positionV relativeFrom="paragraph">
                  <wp:posOffset>347980</wp:posOffset>
                </wp:positionV>
                <wp:extent cx="973455" cy="245110"/>
                <wp:effectExtent l="0" t="0" r="17145" b="8890"/>
                <wp:wrapNone/>
                <wp:docPr id="35" name="Rounded Rectangle 35"/>
                <wp:cNvGraphicFramePr/>
                <a:graphic xmlns:a="http://schemas.openxmlformats.org/drawingml/2006/main">
                  <a:graphicData uri="http://schemas.microsoft.com/office/word/2010/wordprocessingShape">
                    <wps:wsp>
                      <wps:cNvSpPr/>
                      <wps:spPr>
                        <a:xfrm>
                          <a:off x="0" y="0"/>
                          <a:ext cx="973455" cy="24511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E619A6" w14:textId="77777777" w:rsidR="00E13A60" w:rsidRPr="004733B7" w:rsidRDefault="00E13A60" w:rsidP="00451429">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BA2B1C" id="Rounded Rectangle 35" o:spid="_x0000_s1050" style="position:absolute;margin-left:363.35pt;margin-top:27.4pt;width:76.65pt;height:19.3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" fillcolor="red" strokecolor="#1f4d78 [1604]" strokeweight="1pt">
                <v:stroke joinstyle="miter"/>
                <v:textbox>
                  <w:txbxContent>
                    <w:p w14:paraId="48E619A6" w14:textId="77777777" w:rsidR="00E13A60" w:rsidRPr="004733B7" w:rsidRDefault="00E13A60" w:rsidP="00451429">
                      <w:pPr>
                        <w:jc w:val="center"/>
                        <w:rPr>
                          <w:sz w:val="16"/>
                          <w:szCs w:val="16"/>
                          <w:lang w:val="en-US"/>
                        </w:rPr>
                      </w:pPr>
                      <w:r>
                        <w:rPr>
                          <w:sz w:val="16"/>
                          <w:szCs w:val="16"/>
                          <w:lang w:val="en-US"/>
                        </w:rPr>
                        <w:t>Vlan Object</w:t>
                      </w:r>
                    </w:p>
                  </w:txbxContent>
                </v:textbox>
              </v:roundrect>
            </w:pict>
          </mc:Fallback>
        </mc:AlternateContent>
      </w:r>
      <w:r w:rsidR="00F0750E">
        <w:rPr>
          <w:noProof/>
        </w:rPr>
        <mc:AlternateContent>
          <mc:Choice Requires="wps">
            <w:drawing>
              <wp:anchor distT="0" distB="0" distL="114300" distR="114300" simplePos="0" relativeHeight="251715584" behindDoc="0" locked="0" layoutInCell="1" allowOverlap="1" wp14:anchorId="088F25A2" wp14:editId="76A369D3">
                <wp:simplePos x="0" y="0"/>
                <wp:positionH relativeFrom="column">
                  <wp:posOffset>3879437</wp:posOffset>
                </wp:positionH>
                <wp:positionV relativeFrom="paragraph">
                  <wp:posOffset>175956</wp:posOffset>
                </wp:positionV>
                <wp:extent cx="465667" cy="626534"/>
                <wp:effectExtent l="0" t="0" r="17145" b="8890"/>
                <wp:wrapNone/>
                <wp:docPr id="20" name="Rectangle 20"/>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6AE82B" w14:textId="77777777" w:rsidR="00E13A60" w:rsidRPr="004733B7" w:rsidRDefault="00E13A60"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8F25A2" id="Rectangle 20" o:spid="_x0000_s1051" style="position:absolute;margin-left:305.45pt;margin-top:13.85pt;width:36.65pt;height:49.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" fillcolor="#5b9bd5 [3204]" strokecolor="#1f4d78 [1604]" strokeweight="1pt">
                <v:textbox>
                  <w:txbxContent>
                    <w:p w14:paraId="536AE82B" w14:textId="77777777" w:rsidR="00E13A60" w:rsidRPr="004733B7" w:rsidRDefault="00E13A60"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sidR="00F0750E">
        <w:rPr>
          <w:noProof/>
        </w:rPr>
        <mc:AlternateContent>
          <mc:Choice Requires="wps">
            <w:drawing>
              <wp:anchor distT="0" distB="0" distL="114300" distR="114300" simplePos="0" relativeHeight="251706368" behindDoc="0" locked="0" layoutInCell="1" allowOverlap="1" wp14:anchorId="761FC9C5" wp14:editId="3C8C902A">
                <wp:simplePos x="0" y="0"/>
                <wp:positionH relativeFrom="column">
                  <wp:posOffset>3139440</wp:posOffset>
                </wp:positionH>
                <wp:positionV relativeFrom="paragraph">
                  <wp:posOffset>247956</wp:posOffset>
                </wp:positionV>
                <wp:extent cx="736600" cy="502055"/>
                <wp:effectExtent l="0" t="0" r="12700" b="19050"/>
                <wp:wrapNone/>
                <wp:docPr id="34" name="Rounded Rectangle 34"/>
                <wp:cNvGraphicFramePr/>
                <a:graphic xmlns:a="http://schemas.openxmlformats.org/drawingml/2006/main">
                  <a:graphicData uri="http://schemas.microsoft.com/office/word/2010/wordprocessingShape">
                    <wps:wsp>
                      <wps:cNvSpPr/>
                      <wps:spPr>
                        <a:xfrm>
                          <a:off x="0" y="0"/>
                          <a:ext cx="736600" cy="502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CE99C" w14:textId="77777777" w:rsidR="00E13A60" w:rsidRPr="004733B7" w:rsidRDefault="00E13A60" w:rsidP="00451429">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FC9C5" id="Rounded Rectangle 34" o:spid="_x0000_s1052" style="position:absolute;margin-left:247.2pt;margin-top:19.5pt;width:58pt;height:39.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" fillcolor="#5b9bd5 [3204]" strokecolor="#1f4d78 [1604]" strokeweight="1pt">
                <v:stroke joinstyle="miter"/>
                <v:textbox>
                  <w:txbxContent>
                    <w:p w14:paraId="524CE99C" w14:textId="77777777" w:rsidR="00E13A60" w:rsidRPr="004733B7" w:rsidRDefault="00E13A60" w:rsidP="00451429">
                      <w:pPr>
                        <w:jc w:val="center"/>
                        <w:rPr>
                          <w:sz w:val="16"/>
                          <w:szCs w:val="16"/>
                          <w:lang w:val="en-US"/>
                        </w:rPr>
                      </w:pPr>
                      <w:r>
                        <w:rPr>
                          <w:sz w:val="16"/>
                          <w:szCs w:val="16"/>
                          <w:lang w:val="en-US"/>
                        </w:rPr>
                        <w:t>TAM Object</w:t>
                      </w:r>
                    </w:p>
                  </w:txbxContent>
                </v:textbox>
              </v:roundrect>
            </w:pict>
          </mc:Fallback>
        </mc:AlternateContent>
      </w:r>
      <w:r w:rsidR="00451429">
        <w:rPr>
          <w:noProof/>
        </w:rPr>
        <mc:AlternateContent>
          <mc:Choice Requires="wps">
            <w:drawing>
              <wp:anchor distT="0" distB="0" distL="114300" distR="114300" simplePos="0" relativeHeight="251709440" behindDoc="0" locked="0" layoutInCell="1" allowOverlap="1" wp14:anchorId="77837000" wp14:editId="086C9A8D">
                <wp:simplePos x="0" y="0"/>
                <wp:positionH relativeFrom="column">
                  <wp:posOffset>1464522</wp:posOffset>
                </wp:positionH>
                <wp:positionV relativeFrom="paragraph">
                  <wp:posOffset>179917</wp:posOffset>
                </wp:positionV>
                <wp:extent cx="457411" cy="118533"/>
                <wp:effectExtent l="0" t="63500" r="0" b="21590"/>
                <wp:wrapNone/>
                <wp:docPr id="61" name="Elbow Connector 61"/>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61D65F" id="Elbow Connector 61" o:spid="_x0000_s1026" type="#_x0000_t34" style="position:absolute;margin-left:115.3pt;margin-top:14.15pt;width:36pt;height:9.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" strokecolor="#ed7d31 [3205]" strokeweight=".5pt">
                <v:stroke endarrow="block"/>
              </v:shape>
            </w:pict>
          </mc:Fallback>
        </mc:AlternateContent>
      </w:r>
      <w:r w:rsidR="00451429">
        <w:rPr>
          <w:noProof/>
        </w:rPr>
        <mc:AlternateContent>
          <mc:Choice Requires="wps">
            <w:drawing>
              <wp:anchor distT="0" distB="0" distL="114300" distR="114300" simplePos="0" relativeHeight="251707392" behindDoc="0" locked="0" layoutInCell="1" allowOverlap="1" wp14:anchorId="4971D216" wp14:editId="2E957F0B">
                <wp:simplePos x="0" y="0"/>
                <wp:positionH relativeFrom="column">
                  <wp:posOffset>1464733</wp:posOffset>
                </wp:positionH>
                <wp:positionV relativeFrom="paragraph">
                  <wp:posOffset>10160</wp:posOffset>
                </wp:positionV>
                <wp:extent cx="457200" cy="110067"/>
                <wp:effectExtent l="0" t="0" r="38100" b="80645"/>
                <wp:wrapNone/>
                <wp:docPr id="62" name="Elbow Connector 62"/>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19DA9B" id="Elbow Connector 62" o:spid="_x0000_s1026" type="#_x0000_t34" style="position:absolute;margin-left:115.35pt;margin-top:.8pt;width:36pt;height: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" strokecolor="#ed7d31 [3205]" strokeweight=".5pt">
                <v:stroke endarrow="block"/>
              </v:shape>
            </w:pict>
          </mc:Fallback>
        </mc:AlternateContent>
      </w:r>
      <w:r w:rsidR="00451429">
        <w:rPr>
          <w:noProof/>
        </w:rPr>
        <mc:AlternateContent>
          <mc:Choice Requires="wps">
            <w:drawing>
              <wp:anchor distT="0" distB="0" distL="114300" distR="114300" simplePos="0" relativeHeight="251703296" behindDoc="0" locked="0" layoutInCell="1" allowOverlap="1" wp14:anchorId="383795CC" wp14:editId="477A93EB">
                <wp:simplePos x="0" y="0"/>
                <wp:positionH relativeFrom="column">
                  <wp:posOffset>491067</wp:posOffset>
                </wp:positionH>
                <wp:positionV relativeFrom="paragraph">
                  <wp:posOffset>177800</wp:posOffset>
                </wp:positionV>
                <wp:extent cx="973667" cy="245533"/>
                <wp:effectExtent l="0" t="0" r="17145" b="8890"/>
                <wp:wrapNone/>
                <wp:docPr id="63" name="Rounded Rectangle 6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E49AA" w14:textId="77777777" w:rsidR="00E13A60" w:rsidRPr="004733B7" w:rsidRDefault="00E13A60" w:rsidP="00451429">
                            <w:pPr>
                              <w:jc w:val="center"/>
                              <w:rPr>
                                <w:sz w:val="16"/>
                                <w:szCs w:val="16"/>
                                <w:lang w:val="en-US"/>
                              </w:rPr>
                            </w:pPr>
                            <w:r>
                              <w:rPr>
                                <w:sz w:val="16"/>
                                <w:szCs w:val="16"/>
                                <w:lang w:val="en-US"/>
                              </w:rPr>
                              <w:t>Event 1</w:t>
                            </w:r>
                            <w:r>
                              <w:rPr>
                                <w:noProof/>
                                <w:lang w:val="en-US" w:eastAsia="en-US" w:bidi="ar-SA"/>
                              </w:rPr>
                              <w:drawing>
                                <wp:inline distT="0" distB="0" distL="0" distR="0" wp14:anchorId="4FDCF4D8" wp14:editId="6AA9E1B3">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3795CC" id="Rounded Rectangle 63" o:spid="_x0000_s1053" style="position:absolute;margin-left:38.65pt;margin-top:14pt;width:76.65pt;height:19.3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" fillcolor="#5b9bd5 [3204]" strokecolor="#1f4d78 [1604]" strokeweight="1pt">
                <v:stroke joinstyle="miter"/>
                <v:textbox>
                  <w:txbxContent>
                    <w:p w14:paraId="139E49AA" w14:textId="77777777" w:rsidR="00E13A60" w:rsidRPr="004733B7" w:rsidRDefault="00E13A60" w:rsidP="00451429">
                      <w:pPr>
                        <w:jc w:val="center"/>
                        <w:rPr>
                          <w:sz w:val="16"/>
                          <w:szCs w:val="16"/>
                          <w:lang w:val="en-US"/>
                        </w:rPr>
                      </w:pPr>
                      <w:r>
                        <w:rPr>
                          <w:sz w:val="16"/>
                          <w:szCs w:val="16"/>
                          <w:lang w:val="en-US"/>
                        </w:rPr>
                        <w:t>Event 1</w:t>
                      </w:r>
                      <w:r>
                        <w:rPr>
                          <w:noProof/>
                          <w:lang w:val="en-US" w:eastAsia="en-US" w:bidi="ar-SA"/>
                        </w:rPr>
                        <w:drawing>
                          <wp:inline distT="0" distB="0" distL="0" distR="0" wp14:anchorId="4FDCF4D8" wp14:editId="6AA9E1B3">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580" cy="116840"/>
                                    </a:xfrm>
                                    <a:prstGeom prst="rect">
                                      <a:avLst/>
                                    </a:prstGeom>
                                  </pic:spPr>
                                </pic:pic>
                              </a:graphicData>
                            </a:graphic>
                          </wp:inline>
                        </w:drawing>
                      </w:r>
                    </w:p>
                  </w:txbxContent>
                </v:textbox>
              </v:roundrect>
            </w:pict>
          </mc:Fallback>
        </mc:AlternateContent>
      </w:r>
    </w:p>
    <w:p w14:paraId="77C558FA" w14:textId="77777777" w:rsidR="00451429" w:rsidRPr="00CB49BF" w:rsidRDefault="00107402" w:rsidP="00451429">
      <w:pPr>
        <w:pStyle w:val="NormalWeb"/>
        <w:rPr>
          <w:lang w:val="en-IN" w:eastAsia="en-IN" w:bidi="te-IN"/>
        </w:rPr>
      </w:pPr>
      <w:r>
        <w:rPr>
          <w:noProof/>
        </w:rPr>
        <mc:AlternateContent>
          <mc:Choice Requires="wps">
            <w:drawing>
              <wp:anchor distT="0" distB="0" distL="114300" distR="114300" simplePos="0" relativeHeight="251717632" behindDoc="0" locked="0" layoutInCell="1" allowOverlap="1" wp14:anchorId="44896BEC" wp14:editId="66FE167F">
                <wp:simplePos x="0" y="0"/>
                <wp:positionH relativeFrom="column">
                  <wp:posOffset>4346154</wp:posOffset>
                </wp:positionH>
                <wp:positionV relativeFrom="paragraph">
                  <wp:posOffset>106641</wp:posOffset>
                </wp:positionV>
                <wp:extent cx="269875" cy="50172"/>
                <wp:effectExtent l="0" t="25400" r="34925" b="76835"/>
                <wp:wrapNone/>
                <wp:docPr id="33" name="Elbow Connector 33"/>
                <wp:cNvGraphicFramePr/>
                <a:graphic xmlns:a="http://schemas.openxmlformats.org/drawingml/2006/main">
                  <a:graphicData uri="http://schemas.microsoft.com/office/word/2010/wordprocessingShape">
                    <wps:wsp>
                      <wps:cNvCnPr/>
                      <wps:spPr>
                        <a:xfrm>
                          <a:off x="0" y="0"/>
                          <a:ext cx="269875" cy="5017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10A37D" id="Elbow Connector 33" o:spid="_x0000_s1026" type="#_x0000_t34" style="position:absolute;margin-left:342.2pt;margin-top:8.4pt;width:21.25pt;height:3.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3CB1F734" wp14:editId="12656367">
                <wp:simplePos x="0" y="0"/>
                <wp:positionH relativeFrom="column">
                  <wp:posOffset>4346153</wp:posOffset>
                </wp:positionH>
                <wp:positionV relativeFrom="paragraph">
                  <wp:posOffset>345088</wp:posOffset>
                </wp:positionV>
                <wp:extent cx="241935" cy="295910"/>
                <wp:effectExtent l="0" t="0" r="37465" b="72390"/>
                <wp:wrapNone/>
                <wp:docPr id="59" name="Elbow Connector 59"/>
                <wp:cNvGraphicFramePr/>
                <a:graphic xmlns:a="http://schemas.openxmlformats.org/drawingml/2006/main">
                  <a:graphicData uri="http://schemas.microsoft.com/office/word/2010/wordprocessingShape">
                    <wps:wsp>
                      <wps:cNvCnPr/>
                      <wps:spPr>
                        <a:xfrm>
                          <a:off x="0" y="0"/>
                          <a:ext cx="241935" cy="295910"/>
                        </a:xfrm>
                        <a:prstGeom prst="bentConnector3">
                          <a:avLst>
                            <a:gd name="adj1" fmla="val 358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53D4C1" id="Elbow Connector 59" o:spid="_x0000_s1026" type="#_x0000_t34" style="position:absolute;margin-left:342.2pt;margin-top:27.15pt;width:19.05pt;height:23.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" adj="7738" strokecolor="#ed7d31 [3205]" strokeweight=".5pt">
                <v:stroke endarrow="block"/>
              </v:shape>
            </w:pict>
          </mc:Fallback>
        </mc:AlternateContent>
      </w:r>
      <w:r w:rsidR="003957F7">
        <w:rPr>
          <w:noProof/>
        </w:rPr>
        <mc:AlternateContent>
          <mc:Choice Requires="wps">
            <w:drawing>
              <wp:anchor distT="0" distB="0" distL="114300" distR="114300" simplePos="0" relativeHeight="251739136" behindDoc="0" locked="0" layoutInCell="1" allowOverlap="1" wp14:anchorId="56A33444" wp14:editId="4E190A57">
                <wp:simplePos x="0" y="0"/>
                <wp:positionH relativeFrom="column">
                  <wp:posOffset>2902945</wp:posOffset>
                </wp:positionH>
                <wp:positionV relativeFrom="paragraph">
                  <wp:posOffset>309436</wp:posOffset>
                </wp:positionV>
                <wp:extent cx="203230" cy="661012"/>
                <wp:effectExtent l="0" t="63500" r="0" b="12700"/>
                <wp:wrapNone/>
                <wp:docPr id="77" name="Elbow Connector 77"/>
                <wp:cNvGraphicFramePr/>
                <a:graphic xmlns:a="http://schemas.openxmlformats.org/drawingml/2006/main">
                  <a:graphicData uri="http://schemas.microsoft.com/office/word/2010/wordprocessingShape">
                    <wps:wsp>
                      <wps:cNvCnPr/>
                      <wps:spPr>
                        <a:xfrm flipV="1">
                          <a:off x="0" y="0"/>
                          <a:ext cx="203230" cy="661012"/>
                        </a:xfrm>
                        <a:prstGeom prst="bentConnector3">
                          <a:avLst>
                            <a:gd name="adj1" fmla="val 3370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D72BCF" id="Elbow Connector 77" o:spid="_x0000_s1026" type="#_x0000_t34" style="position:absolute;margin-left:228.6pt;margin-top:24.35pt;width:16pt;height:52.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" adj="7279" strokecolor="#ed7d31 [3205]" strokeweight=".5pt">
                <v:stroke endarrow="block"/>
              </v:shape>
            </w:pict>
          </mc:Fallback>
        </mc:AlternateContent>
      </w:r>
      <w:r w:rsidR="003957F7">
        <w:rPr>
          <w:noProof/>
        </w:rPr>
        <mc:AlternateContent>
          <mc:Choice Requires="wps">
            <w:drawing>
              <wp:anchor distT="0" distB="0" distL="114300" distR="114300" simplePos="0" relativeHeight="251746304" behindDoc="0" locked="0" layoutInCell="1" allowOverlap="1" wp14:anchorId="31AE8C30" wp14:editId="1044EC73">
                <wp:simplePos x="0" y="0"/>
                <wp:positionH relativeFrom="column">
                  <wp:posOffset>1476260</wp:posOffset>
                </wp:positionH>
                <wp:positionV relativeFrom="paragraph">
                  <wp:posOffset>3564</wp:posOffset>
                </wp:positionV>
                <wp:extent cx="451692" cy="670093"/>
                <wp:effectExtent l="0" t="63500" r="0" b="15875"/>
                <wp:wrapNone/>
                <wp:docPr id="80" name="Elbow Connector 80"/>
                <wp:cNvGraphicFramePr/>
                <a:graphic xmlns:a="http://schemas.openxmlformats.org/drawingml/2006/main">
                  <a:graphicData uri="http://schemas.microsoft.com/office/word/2010/wordprocessingShape">
                    <wps:wsp>
                      <wps:cNvCnPr/>
                      <wps:spPr>
                        <a:xfrm flipV="1">
                          <a:off x="0" y="0"/>
                          <a:ext cx="451692" cy="670093"/>
                        </a:xfrm>
                        <a:prstGeom prst="bentConnector3">
                          <a:avLst>
                            <a:gd name="adj1" fmla="val 7409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90ABAA" id="Elbow Connector 80" o:spid="_x0000_s1026" type="#_x0000_t34" style="position:absolute;margin-left:116.25pt;margin-top:.3pt;width:35.55pt;height:52.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" adj="16005" strokecolor="#ed7d31 [3205]" strokeweight=".5pt">
                <v:stroke endarrow="block"/>
              </v:shape>
            </w:pict>
          </mc:Fallback>
        </mc:AlternateContent>
      </w:r>
      <w:r w:rsidR="003957F7">
        <w:rPr>
          <w:noProof/>
        </w:rPr>
        <mc:AlternateContent>
          <mc:Choice Requires="wps">
            <w:drawing>
              <wp:anchor distT="0" distB="0" distL="114300" distR="114300" simplePos="0" relativeHeight="251722752" behindDoc="0" locked="0" layoutInCell="1" allowOverlap="1" wp14:anchorId="3F2FB78B" wp14:editId="24A11914">
                <wp:simplePos x="0" y="0"/>
                <wp:positionH relativeFrom="column">
                  <wp:posOffset>499806</wp:posOffset>
                </wp:positionH>
                <wp:positionV relativeFrom="paragraph">
                  <wp:posOffset>209236</wp:posOffset>
                </wp:positionV>
                <wp:extent cx="973667" cy="245533"/>
                <wp:effectExtent l="0" t="0" r="17145" b="8890"/>
                <wp:wrapNone/>
                <wp:docPr id="69" name="Rounded Rectangle 6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63F2BE" w14:textId="77777777" w:rsidR="00E13A60" w:rsidRPr="00834719" w:rsidRDefault="00E13A60" w:rsidP="003957F7">
                            <w:pPr>
                              <w:jc w:val="center"/>
                              <w:rPr>
                                <w:sz w:val="15"/>
                                <w:szCs w:val="15"/>
                                <w:lang w:val="en-US"/>
                              </w:rPr>
                            </w:pPr>
                            <w:r>
                              <w:rPr>
                                <w:sz w:val="15"/>
                                <w:szCs w:val="15"/>
                                <w:lang w:val="en-US"/>
                              </w:rPr>
                              <w:t xml:space="preserve">Collector </w:t>
                            </w:r>
                            <w:r w:rsidRPr="00834719">
                              <w:rPr>
                                <w:sz w:val="15"/>
                                <w:szCs w:val="15"/>
                                <w:lang w:val="en-US"/>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2FB78B" id="Rounded Rectangle 69" o:spid="_x0000_s1054" style="position:absolute;margin-left:39.35pt;margin-top:16.5pt;width:76.65pt;height:19.3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" fillcolor="#5b9bd5 [3204]" strokecolor="#1f4d78 [1604]" strokeweight="1pt">
                <v:stroke joinstyle="miter"/>
                <v:textbox>
                  <w:txbxContent>
                    <w:p w14:paraId="5D63F2BE" w14:textId="77777777" w:rsidR="00E13A60" w:rsidRPr="00834719" w:rsidRDefault="00E13A60" w:rsidP="003957F7">
                      <w:pPr>
                        <w:jc w:val="center"/>
                        <w:rPr>
                          <w:sz w:val="15"/>
                          <w:szCs w:val="15"/>
                          <w:lang w:val="en-US"/>
                        </w:rPr>
                      </w:pPr>
                      <w:r>
                        <w:rPr>
                          <w:sz w:val="15"/>
                          <w:szCs w:val="15"/>
                          <w:lang w:val="en-US"/>
                        </w:rPr>
                        <w:t xml:space="preserve">Collector </w:t>
                      </w:r>
                      <w:r w:rsidRPr="00834719">
                        <w:rPr>
                          <w:sz w:val="15"/>
                          <w:szCs w:val="15"/>
                          <w:lang w:val="en-US"/>
                        </w:rPr>
                        <w:t>Object</w:t>
                      </w:r>
                    </w:p>
                  </w:txbxContent>
                </v:textbox>
              </v:roundrect>
            </w:pict>
          </mc:Fallback>
        </mc:AlternateContent>
      </w:r>
    </w:p>
    <w:p w14:paraId="68F36FFF" w14:textId="77777777" w:rsidR="00451429" w:rsidRDefault="003957F7" w:rsidP="00451429">
      <w:pPr>
        <w:pStyle w:val="NormalWeb"/>
        <w:rPr>
          <w:lang w:val="en-IN" w:eastAsia="en-IN" w:bidi="te-IN"/>
        </w:rPr>
      </w:pPr>
      <w:r>
        <w:rPr>
          <w:noProof/>
        </w:rPr>
        <w:lastRenderedPageBreak/>
        <mc:AlternateContent>
          <mc:Choice Requires="wps">
            <w:drawing>
              <wp:anchor distT="0" distB="0" distL="114300" distR="114300" simplePos="0" relativeHeight="251730944" behindDoc="0" locked="0" layoutInCell="1" allowOverlap="1" wp14:anchorId="534BD5FA" wp14:editId="1F5CBD20">
                <wp:simplePos x="0" y="0"/>
                <wp:positionH relativeFrom="column">
                  <wp:posOffset>1476260</wp:posOffset>
                </wp:positionH>
                <wp:positionV relativeFrom="paragraph">
                  <wp:posOffset>53462</wp:posOffset>
                </wp:positionV>
                <wp:extent cx="446183" cy="435167"/>
                <wp:effectExtent l="0" t="0" r="24130" b="73025"/>
                <wp:wrapNone/>
                <wp:docPr id="73" name="Elbow Connector 73"/>
                <wp:cNvGraphicFramePr/>
                <a:graphic xmlns:a="http://schemas.openxmlformats.org/drawingml/2006/main">
                  <a:graphicData uri="http://schemas.microsoft.com/office/word/2010/wordprocessingShape">
                    <wps:wsp>
                      <wps:cNvCnPr/>
                      <wps:spPr>
                        <a:xfrm>
                          <a:off x="0" y="0"/>
                          <a:ext cx="446183" cy="4351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FC4564" id="Elbow Connector 73" o:spid="_x0000_s1026" type="#_x0000_t34" style="position:absolute;margin-left:116.25pt;margin-top:4.2pt;width:35.15pt;height:3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14:anchorId="43D03E48" wp14:editId="26F218D7">
                <wp:simplePos x="0" y="0"/>
                <wp:positionH relativeFrom="column">
                  <wp:posOffset>502506</wp:posOffset>
                </wp:positionH>
                <wp:positionV relativeFrom="paragraph">
                  <wp:posOffset>195244</wp:posOffset>
                </wp:positionV>
                <wp:extent cx="973667" cy="245533"/>
                <wp:effectExtent l="0" t="0" r="17145" b="8890"/>
                <wp:wrapNone/>
                <wp:docPr id="70" name="Rounded Rectangle 70"/>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E151" w14:textId="77777777" w:rsidR="00E13A60" w:rsidRPr="004733B7" w:rsidRDefault="00E13A60" w:rsidP="004C766C">
                            <w:pPr>
                              <w:jc w:val="center"/>
                              <w:rPr>
                                <w:sz w:val="16"/>
                                <w:szCs w:val="16"/>
                                <w:lang w:val="en-US"/>
                              </w:rPr>
                            </w:pPr>
                            <w:r>
                              <w:rPr>
                                <w:sz w:val="16"/>
                                <w:szCs w:val="16"/>
                                <w:lang w:val="en-US"/>
                              </w:rPr>
                              <w:t>Report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D03E48" id="Rounded Rectangle 70" o:spid="_x0000_s1055" style="position:absolute;margin-left:39.55pt;margin-top:15.35pt;width:76.65pt;height:19.3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" fillcolor="#5b9bd5 [3204]" strokecolor="#1f4d78 [1604]" strokeweight="1pt">
                <v:stroke joinstyle="miter"/>
                <v:textbox>
                  <w:txbxContent>
                    <w:p w14:paraId="48CFE151" w14:textId="77777777" w:rsidR="00E13A60" w:rsidRPr="004733B7" w:rsidRDefault="00E13A60" w:rsidP="004C766C">
                      <w:pPr>
                        <w:jc w:val="center"/>
                        <w:rPr>
                          <w:sz w:val="16"/>
                          <w:szCs w:val="16"/>
                          <w:lang w:val="en-US"/>
                        </w:rPr>
                      </w:pPr>
                      <w:r>
                        <w:rPr>
                          <w:sz w:val="16"/>
                          <w:szCs w:val="16"/>
                          <w:lang w:val="en-US"/>
                        </w:rPr>
                        <w:t>Report Object</w:t>
                      </w:r>
                    </w:p>
                  </w:txbxContent>
                </v:textbox>
              </v:roundrect>
            </w:pict>
          </mc:Fallback>
        </mc:AlternateContent>
      </w:r>
      <w:r w:rsidR="00F0750E">
        <w:rPr>
          <w:noProof/>
        </w:rPr>
        <mc:AlternateContent>
          <mc:Choice Requires="wps">
            <w:drawing>
              <wp:anchor distT="0" distB="0" distL="114300" distR="114300" simplePos="0" relativeHeight="251714560" behindDoc="0" locked="0" layoutInCell="1" allowOverlap="1" wp14:anchorId="30AFAAED" wp14:editId="5E3D1020">
                <wp:simplePos x="0" y="0"/>
                <wp:positionH relativeFrom="column">
                  <wp:posOffset>4587286</wp:posOffset>
                </wp:positionH>
                <wp:positionV relativeFrom="paragraph">
                  <wp:posOffset>146003</wp:posOffset>
                </wp:positionV>
                <wp:extent cx="973667" cy="245533"/>
                <wp:effectExtent l="0" t="0" r="17145" b="8890"/>
                <wp:wrapNone/>
                <wp:docPr id="60" name="Rounded Rectangle 60"/>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E9DB0" w14:textId="77777777" w:rsidR="00E13A60" w:rsidRPr="004733B7" w:rsidRDefault="00E13A60" w:rsidP="00451429">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FAAED" id="Rounded Rectangle 60" o:spid="_x0000_s1056" style="position:absolute;margin-left:361.2pt;margin-top:11.5pt;width:76.65pt;height:19.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" fillcolor="red" strokecolor="#1f4d78 [1604]" strokeweight="1pt">
                <v:stroke joinstyle="miter"/>
                <v:textbox>
                  <w:txbxContent>
                    <w:p w14:paraId="2B3E9DB0" w14:textId="77777777" w:rsidR="00E13A60" w:rsidRPr="004733B7" w:rsidRDefault="00E13A60" w:rsidP="00451429">
                      <w:pPr>
                        <w:jc w:val="center"/>
                        <w:rPr>
                          <w:sz w:val="16"/>
                          <w:szCs w:val="16"/>
                          <w:lang w:val="en-US"/>
                        </w:rPr>
                      </w:pPr>
                      <w:r>
                        <w:rPr>
                          <w:sz w:val="16"/>
                          <w:szCs w:val="16"/>
                          <w:lang w:val="en-US"/>
                        </w:rPr>
                        <w:t>Queue Object</w:t>
                      </w:r>
                    </w:p>
                  </w:txbxContent>
                </v:textbox>
              </v:roundrect>
            </w:pict>
          </mc:Fallback>
        </mc:AlternateContent>
      </w:r>
    </w:p>
    <w:p w14:paraId="5E1C692B" w14:textId="77777777" w:rsidR="00451429" w:rsidRDefault="00107402" w:rsidP="00451429">
      <w:pPr>
        <w:pStyle w:val="NormalWeb"/>
        <w:rPr>
          <w:lang w:val="en-IN" w:eastAsia="en-IN" w:bidi="te-IN"/>
        </w:rPr>
      </w:pPr>
      <w:r>
        <w:rPr>
          <w:noProof/>
        </w:rPr>
        <mc:AlternateContent>
          <mc:Choice Requires="wps">
            <w:drawing>
              <wp:anchor distT="0" distB="0" distL="114300" distR="114300" simplePos="0" relativeHeight="251726848" behindDoc="0" locked="0" layoutInCell="1" allowOverlap="1" wp14:anchorId="67A08725" wp14:editId="146D8962">
                <wp:simplePos x="0" y="0"/>
                <wp:positionH relativeFrom="column">
                  <wp:posOffset>490251</wp:posOffset>
                </wp:positionH>
                <wp:positionV relativeFrom="paragraph">
                  <wp:posOffset>192130</wp:posOffset>
                </wp:positionV>
                <wp:extent cx="973455" cy="391098"/>
                <wp:effectExtent l="0" t="0" r="17145" b="15875"/>
                <wp:wrapNone/>
                <wp:docPr id="71" name="Rounded Rectangle 71"/>
                <wp:cNvGraphicFramePr/>
                <a:graphic xmlns:a="http://schemas.openxmlformats.org/drawingml/2006/main">
                  <a:graphicData uri="http://schemas.microsoft.com/office/word/2010/wordprocessingShape">
                    <wps:wsp>
                      <wps:cNvSpPr/>
                      <wps:spPr>
                        <a:xfrm>
                          <a:off x="0" y="0"/>
                          <a:ext cx="973455" cy="3910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A7055" w14:textId="77777777" w:rsidR="00E13A60" w:rsidRPr="004733B7" w:rsidRDefault="00E13A60" w:rsidP="00107402">
                            <w:pPr>
                              <w:jc w:val="center"/>
                              <w:rPr>
                                <w:sz w:val="16"/>
                                <w:szCs w:val="16"/>
                                <w:lang w:val="en-US"/>
                              </w:rPr>
                            </w:pPr>
                            <w:r>
                              <w:rPr>
                                <w:sz w:val="16"/>
                                <w:szCs w:val="16"/>
                                <w:lang w:val="en-US"/>
                              </w:rPr>
                              <w:t>ACL Group, Table, Entry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08725" id="Rounded Rectangle 71" o:spid="_x0000_s1057" style="position:absolute;margin-left:38.6pt;margin-top:15.15pt;width:76.65pt;height:3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" fillcolor="#5b9bd5 [3204]" strokecolor="#1f4d78 [1604]" strokeweight="1pt">
                <v:stroke joinstyle="miter"/>
                <v:textbox>
                  <w:txbxContent>
                    <w:p w14:paraId="1A5A7055" w14:textId="77777777" w:rsidR="00E13A60" w:rsidRPr="004733B7" w:rsidRDefault="00E13A60" w:rsidP="00107402">
                      <w:pPr>
                        <w:jc w:val="center"/>
                        <w:rPr>
                          <w:sz w:val="16"/>
                          <w:szCs w:val="16"/>
                          <w:lang w:val="en-US"/>
                        </w:rPr>
                      </w:pPr>
                      <w:r>
                        <w:rPr>
                          <w:sz w:val="16"/>
                          <w:szCs w:val="16"/>
                          <w:lang w:val="en-US"/>
                        </w:rPr>
                        <w:t>ACL Group, Table, Entry object</w:t>
                      </w:r>
                    </w:p>
                  </w:txbxContent>
                </v:textbox>
              </v:roundrect>
            </w:pict>
          </mc:Fallback>
        </mc:AlternateContent>
      </w:r>
      <w:r w:rsidR="003957F7">
        <w:rPr>
          <w:noProof/>
        </w:rPr>
        <mc:AlternateContent>
          <mc:Choice Requires="wps">
            <w:drawing>
              <wp:anchor distT="0" distB="0" distL="114300" distR="114300" simplePos="0" relativeHeight="251720704" behindDoc="0" locked="0" layoutInCell="1" allowOverlap="1" wp14:anchorId="493C4081" wp14:editId="27836EC7">
                <wp:simplePos x="0" y="0"/>
                <wp:positionH relativeFrom="column">
                  <wp:posOffset>1922443</wp:posOffset>
                </wp:positionH>
                <wp:positionV relativeFrom="paragraph">
                  <wp:posOffset>92978</wp:posOffset>
                </wp:positionV>
                <wp:extent cx="973455" cy="402115"/>
                <wp:effectExtent l="0" t="0" r="17145" b="17145"/>
                <wp:wrapNone/>
                <wp:docPr id="65" name="Rounded Rectangle 65"/>
                <wp:cNvGraphicFramePr/>
                <a:graphic xmlns:a="http://schemas.openxmlformats.org/drawingml/2006/main">
                  <a:graphicData uri="http://schemas.microsoft.com/office/word/2010/wordprocessingShape">
                    <wps:wsp>
                      <wps:cNvSpPr/>
                      <wps:spPr>
                        <a:xfrm>
                          <a:off x="0" y="0"/>
                          <a:ext cx="973455" cy="402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E84B2" w14:textId="77777777" w:rsidR="00E13A60" w:rsidRPr="00107402" w:rsidRDefault="00E13A60" w:rsidP="00107402">
                            <w:pPr>
                              <w:jc w:val="center"/>
                              <w:rPr>
                                <w:sz w:val="16"/>
                                <w:szCs w:val="16"/>
                                <w:lang w:val="en-US"/>
                              </w:rPr>
                            </w:pPr>
                            <w:r>
                              <w:rPr>
                                <w:sz w:val="16"/>
                                <w:szCs w:val="16"/>
                                <w:lang w:val="en-US"/>
                              </w:rPr>
                              <w:t>INT Object (IFA/IOAM)</w:t>
                            </w:r>
                          </w:p>
                          <w:p w14:paraId="65056DC3" w14:textId="77777777" w:rsidR="00E13A60" w:rsidRPr="00107402" w:rsidRDefault="00E13A60" w:rsidP="00107402">
                            <w:pPr>
                              <w:pStyle w:val="NormalWeb"/>
                              <w:rPr>
                                <w:lang w:eastAsia="en-IN" w:bidi="te-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3C4081" id="Rounded Rectangle 65" o:spid="_x0000_s1058" style="position:absolute;margin-left:151.35pt;margin-top:7.3pt;width:76.65pt;height:31.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" fillcolor="#5b9bd5 [3204]" strokecolor="#1f4d78 [1604]" strokeweight="1pt">
                <v:stroke joinstyle="miter"/>
                <v:textbox>
                  <w:txbxContent>
                    <w:p w14:paraId="410E84B2" w14:textId="77777777" w:rsidR="00E13A60" w:rsidRPr="00107402" w:rsidRDefault="00E13A60" w:rsidP="00107402">
                      <w:pPr>
                        <w:jc w:val="center"/>
                        <w:rPr>
                          <w:sz w:val="16"/>
                          <w:szCs w:val="16"/>
                          <w:lang w:val="en-US"/>
                        </w:rPr>
                      </w:pPr>
                      <w:r>
                        <w:rPr>
                          <w:sz w:val="16"/>
                          <w:szCs w:val="16"/>
                          <w:lang w:val="en-US"/>
                        </w:rPr>
                        <w:t>INT Object (IFA/IOAM)</w:t>
                      </w:r>
                    </w:p>
                    <w:p w14:paraId="65056DC3" w14:textId="77777777" w:rsidR="00E13A60" w:rsidRPr="00107402" w:rsidRDefault="00E13A60" w:rsidP="00107402">
                      <w:pPr>
                        <w:pStyle w:val="NormalWeb"/>
                        <w:rPr>
                          <w:lang w:eastAsia="en-IN" w:bidi="te-IN"/>
                        </w:rPr>
                      </w:pPr>
                    </w:p>
                  </w:txbxContent>
                </v:textbox>
              </v:roundrect>
            </w:pict>
          </mc:Fallback>
        </mc:AlternateContent>
      </w:r>
      <w:r w:rsidR="003957F7">
        <w:rPr>
          <w:noProof/>
        </w:rPr>
        <mc:AlternateContent>
          <mc:Choice Requires="wps">
            <w:drawing>
              <wp:anchor distT="0" distB="0" distL="114300" distR="114300" simplePos="0" relativeHeight="251732992" behindDoc="0" locked="0" layoutInCell="1" allowOverlap="1" wp14:anchorId="783DA0EE" wp14:editId="6F53C617">
                <wp:simplePos x="0" y="0"/>
                <wp:positionH relativeFrom="column">
                  <wp:posOffset>1476260</wp:posOffset>
                </wp:positionH>
                <wp:positionV relativeFrom="paragraph">
                  <wp:posOffset>43402</wp:posOffset>
                </wp:positionV>
                <wp:extent cx="445135" cy="184119"/>
                <wp:effectExtent l="0" t="0" r="50165" b="70485"/>
                <wp:wrapNone/>
                <wp:docPr id="74" name="Elbow Connector 74"/>
                <wp:cNvGraphicFramePr/>
                <a:graphic xmlns:a="http://schemas.openxmlformats.org/drawingml/2006/main">
                  <a:graphicData uri="http://schemas.microsoft.com/office/word/2010/wordprocessingShape">
                    <wps:wsp>
                      <wps:cNvCnPr/>
                      <wps:spPr>
                        <a:xfrm>
                          <a:off x="0" y="0"/>
                          <a:ext cx="445135" cy="184119"/>
                        </a:xfrm>
                        <a:prstGeom prst="bentConnector3">
                          <a:avLst>
                            <a:gd name="adj1" fmla="val 3641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384092" id="Elbow Connector 74" o:spid="_x0000_s1026" type="#_x0000_t34" style="position:absolute;margin-left:116.25pt;margin-top:3.4pt;width:35.05pt;height:1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" adj="7865" strokecolor="#ed7d31 [3205]" strokeweight=".5pt">
                <v:stroke endarrow="block"/>
              </v:shape>
            </w:pict>
          </mc:Fallback>
        </mc:AlternateContent>
      </w:r>
      <w:r w:rsidR="004C766C">
        <w:rPr>
          <w:noProof/>
        </w:rPr>
        <mc:AlternateContent>
          <mc:Choice Requires="wps">
            <w:drawing>
              <wp:anchor distT="0" distB="0" distL="114300" distR="114300" simplePos="0" relativeHeight="251735040" behindDoc="0" locked="0" layoutInCell="1" allowOverlap="1" wp14:anchorId="7BE35577" wp14:editId="5B52B2D6">
                <wp:simplePos x="0" y="0"/>
                <wp:positionH relativeFrom="column">
                  <wp:posOffset>1470752</wp:posOffset>
                </wp:positionH>
                <wp:positionV relativeFrom="paragraph">
                  <wp:posOffset>275841</wp:posOffset>
                </wp:positionV>
                <wp:extent cx="451294" cy="164802"/>
                <wp:effectExtent l="0" t="63500" r="0" b="13335"/>
                <wp:wrapNone/>
                <wp:docPr id="75" name="Elbow Connector 75"/>
                <wp:cNvGraphicFramePr/>
                <a:graphic xmlns:a="http://schemas.openxmlformats.org/drawingml/2006/main">
                  <a:graphicData uri="http://schemas.microsoft.com/office/word/2010/wordprocessingShape">
                    <wps:wsp>
                      <wps:cNvCnPr/>
                      <wps:spPr>
                        <a:xfrm flipV="1">
                          <a:off x="0" y="0"/>
                          <a:ext cx="451294" cy="16480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E256F8" id="Elbow Connector 75" o:spid="_x0000_s1026" type="#_x0000_t34" style="position:absolute;margin-left:115.8pt;margin-top:21.7pt;width:35.55pt;height:1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" strokecolor="#ed7d31 [3205]" strokeweight=".5pt">
                <v:stroke endarrow="block"/>
              </v:shape>
            </w:pict>
          </mc:Fallback>
        </mc:AlternateContent>
      </w:r>
    </w:p>
    <w:p w14:paraId="02FB872B" w14:textId="77777777" w:rsidR="00451429" w:rsidRDefault="004C766C" w:rsidP="00451429">
      <w:pPr>
        <w:pStyle w:val="NormalWeb"/>
        <w:rPr>
          <w:lang w:val="en-IN" w:eastAsia="en-IN" w:bidi="te-IN"/>
        </w:rPr>
      </w:pPr>
      <w:r>
        <w:rPr>
          <w:noProof/>
        </w:rPr>
        <mc:AlternateContent>
          <mc:Choice Requires="wps">
            <w:drawing>
              <wp:anchor distT="0" distB="0" distL="114300" distR="114300" simplePos="0" relativeHeight="251737088" behindDoc="0" locked="0" layoutInCell="1" allowOverlap="1" wp14:anchorId="0EA39848" wp14:editId="3515C225">
                <wp:simplePos x="0" y="0"/>
                <wp:positionH relativeFrom="column">
                  <wp:posOffset>1470752</wp:posOffset>
                </wp:positionH>
                <wp:positionV relativeFrom="paragraph">
                  <wp:posOffset>5975</wp:posOffset>
                </wp:positionV>
                <wp:extent cx="451691" cy="374849"/>
                <wp:effectExtent l="0" t="63500" r="0" b="19050"/>
                <wp:wrapNone/>
                <wp:docPr id="76" name="Elbow Connector 76"/>
                <wp:cNvGraphicFramePr/>
                <a:graphic xmlns:a="http://schemas.openxmlformats.org/drawingml/2006/main">
                  <a:graphicData uri="http://schemas.microsoft.com/office/word/2010/wordprocessingShape">
                    <wps:wsp>
                      <wps:cNvCnPr/>
                      <wps:spPr>
                        <a:xfrm flipV="1">
                          <a:off x="0" y="0"/>
                          <a:ext cx="451691" cy="374849"/>
                        </a:xfrm>
                        <a:prstGeom prst="bentConnector3">
                          <a:avLst>
                            <a:gd name="adj1" fmla="val 58514"/>
                          </a:avLst>
                        </a:prstGeom>
                        <a:ln>
                          <a:headEnd type="non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8CCE4A" id="Elbow Connector 76" o:spid="_x0000_s1026" type="#_x0000_t34" style="position:absolute;margin-left:115.8pt;margin-top:.45pt;width:35.55pt;height:29.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" adj="12639" strokecolor="#ed7d31 [3205]" strokeweight=".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1EC5E3EE" wp14:editId="28C5D6D0">
                <wp:simplePos x="0" y="0"/>
                <wp:positionH relativeFrom="column">
                  <wp:posOffset>491788</wp:posOffset>
                </wp:positionH>
                <wp:positionV relativeFrom="paragraph">
                  <wp:posOffset>263448</wp:posOffset>
                </wp:positionV>
                <wp:extent cx="973667" cy="245533"/>
                <wp:effectExtent l="0" t="0" r="17145" b="8890"/>
                <wp:wrapNone/>
                <wp:docPr id="72" name="Rounded Rectangle 7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FA7BF" w14:textId="77777777" w:rsidR="00E13A60" w:rsidRPr="004733B7" w:rsidRDefault="00E13A60" w:rsidP="004C766C">
                            <w:pPr>
                              <w:jc w:val="center"/>
                              <w:rPr>
                                <w:sz w:val="16"/>
                                <w:szCs w:val="16"/>
                                <w:lang w:val="en-US"/>
                              </w:rPr>
                            </w:pPr>
                            <w:r>
                              <w:rPr>
                                <w:sz w:val="16"/>
                                <w:szCs w:val="16"/>
                                <w:lang w:val="en-US"/>
                              </w:rPr>
                              <w:t>Sampler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5E3EE" id="Rounded Rectangle 72" o:spid="_x0000_s1059" style="position:absolute;margin-left:38.7pt;margin-top:20.75pt;width:76.65pt;height:19.3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" fillcolor="#5b9bd5 [3204]" strokecolor="#1f4d78 [1604]" strokeweight="1pt">
                <v:stroke joinstyle="miter"/>
                <v:textbox>
                  <w:txbxContent>
                    <w:p w14:paraId="630FA7BF" w14:textId="77777777" w:rsidR="00E13A60" w:rsidRPr="004733B7" w:rsidRDefault="00E13A60" w:rsidP="004C766C">
                      <w:pPr>
                        <w:jc w:val="center"/>
                        <w:rPr>
                          <w:sz w:val="16"/>
                          <w:szCs w:val="16"/>
                          <w:lang w:val="en-US"/>
                        </w:rPr>
                      </w:pPr>
                      <w:r>
                        <w:rPr>
                          <w:sz w:val="16"/>
                          <w:szCs w:val="16"/>
                          <w:lang w:val="en-US"/>
                        </w:rPr>
                        <w:t>Sampler Object</w:t>
                      </w:r>
                    </w:p>
                  </w:txbxContent>
                </v:textbox>
              </v:roundrect>
            </w:pict>
          </mc:Fallback>
        </mc:AlternateContent>
      </w:r>
    </w:p>
    <w:p w14:paraId="067D295B" w14:textId="77777777" w:rsidR="004C766C" w:rsidRDefault="004365E6" w:rsidP="00451429">
      <w:pPr>
        <w:pStyle w:val="NormalWeb"/>
        <w:rPr>
          <w:lang w:val="en-IN" w:eastAsia="en-IN" w:bidi="te-IN"/>
        </w:rPr>
      </w:pPr>
      <w:r>
        <w:rPr>
          <w:noProof/>
        </w:rPr>
        <mc:AlternateContent>
          <mc:Choice Requires="wps">
            <w:drawing>
              <wp:anchor distT="0" distB="0" distL="114300" distR="114300" simplePos="0" relativeHeight="251740160" behindDoc="0" locked="0" layoutInCell="1" allowOverlap="1" wp14:anchorId="48CEA9A0" wp14:editId="3B4E4494">
                <wp:simplePos x="0" y="0"/>
                <wp:positionH relativeFrom="column">
                  <wp:posOffset>1922252</wp:posOffset>
                </wp:positionH>
                <wp:positionV relativeFrom="paragraph">
                  <wp:posOffset>280670</wp:posOffset>
                </wp:positionV>
                <wp:extent cx="1546332" cy="236863"/>
                <wp:effectExtent l="0" t="0" r="15875" b="17145"/>
                <wp:wrapNone/>
                <wp:docPr id="79" name="Text Box 79"/>
                <wp:cNvGraphicFramePr/>
                <a:graphic xmlns:a="http://schemas.openxmlformats.org/drawingml/2006/main">
                  <a:graphicData uri="http://schemas.microsoft.com/office/word/2010/wordprocessingShape">
                    <wps:wsp>
                      <wps:cNvSpPr txBox="1"/>
                      <wps:spPr>
                        <a:xfrm>
                          <a:off x="0" y="0"/>
                          <a:ext cx="1546332" cy="236863"/>
                        </a:xfrm>
                        <a:prstGeom prst="rect">
                          <a:avLst/>
                        </a:prstGeom>
                        <a:solidFill>
                          <a:schemeClr val="lt1"/>
                        </a:solidFill>
                        <a:ln w="6350">
                          <a:solidFill>
                            <a:prstClr val="black"/>
                          </a:solidFill>
                        </a:ln>
                      </wps:spPr>
                      <wps:txbx>
                        <w:txbxContent>
                          <w:p w14:paraId="0FE8344A" w14:textId="77777777" w:rsidR="00E13A60" w:rsidRPr="004365E6" w:rsidRDefault="00E13A60" w:rsidP="00107402">
                            <w:pPr>
                              <w:jc w:val="center"/>
                              <w:rPr>
                                <w:i/>
                                <w:lang w:val="en-US"/>
                              </w:rPr>
                            </w:pPr>
                            <w:r w:rsidRPr="004365E6">
                              <w:rPr>
                                <w:i/>
                                <w:lang w:val="en-US"/>
                              </w:rPr>
                              <w:t>TAM as a Unified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EA9A0" id="Text Box 79" o:spid="_x0000_s1060" type="#_x0000_t202" style="position:absolute;margin-left:151.35pt;margin-top:22.1pt;width:121.75pt;height:18.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" fillcolor="white [3201]" strokeweight=".5pt">
                <v:textbox>
                  <w:txbxContent>
                    <w:p w14:paraId="0FE8344A" w14:textId="77777777" w:rsidR="00E13A60" w:rsidRPr="004365E6" w:rsidRDefault="00E13A60" w:rsidP="00107402">
                      <w:pPr>
                        <w:jc w:val="center"/>
                        <w:rPr>
                          <w:i/>
                          <w:lang w:val="en-US"/>
                        </w:rPr>
                      </w:pPr>
                      <w:r w:rsidRPr="004365E6">
                        <w:rPr>
                          <w:i/>
                          <w:lang w:val="en-US"/>
                        </w:rPr>
                        <w:t>TAM as a Unified Object</w:t>
                      </w:r>
                    </w:p>
                  </w:txbxContent>
                </v:textbox>
              </v:shape>
            </w:pict>
          </mc:Fallback>
        </mc:AlternateContent>
      </w:r>
    </w:p>
    <w:p w14:paraId="0AA84C66" w14:textId="77777777" w:rsidR="004C766C" w:rsidRPr="00451429" w:rsidRDefault="004C766C" w:rsidP="00451429">
      <w:pPr>
        <w:pStyle w:val="NormalWeb"/>
        <w:rPr>
          <w:lang w:val="en-IN" w:eastAsia="en-IN" w:bidi="te-IN"/>
        </w:rPr>
      </w:pPr>
    </w:p>
    <w:p w14:paraId="7587A255" w14:textId="77777777"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 xml:space="preserve">Two new ACL action of type “SAI_ACL_ACTION_TYPE_INSERT_INT” and “SAI_ACL_ACTION_TYPE_DELETE_INT” are introduced. ACL group specifies the action on the matched traffic. If the incoming traffic has IFA/IOAM header present then pipeline will insert metadata only. If the incoming traffic is without IOAM/IFA header then pipeline will insert IOAM/IFA header plus metadata. </w:t>
      </w:r>
    </w:p>
    <w:p w14:paraId="6F6B9E26" w14:textId="77777777"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Action type “SAI_ACL_ACT</w:t>
      </w:r>
      <w:del w:id="187" w:author="Mickey  Spiegel" w:date="2019-04-17T20:49:00Z">
        <w:r w:rsidDel="00E13A60">
          <w:rPr>
            <w:rFonts w:eastAsia="Times New Roman"/>
            <w:bCs/>
            <w:color w:val="000000" w:themeColor="text1"/>
            <w:szCs w:val="18"/>
            <w:lang w:eastAsia="en-US" w:bidi="ar-SA"/>
          </w:rPr>
          <w:delText>Y</w:delText>
        </w:r>
      </w:del>
      <w:r>
        <w:rPr>
          <w:rFonts w:eastAsia="Times New Roman"/>
          <w:bCs/>
          <w:color w:val="000000" w:themeColor="text1"/>
          <w:szCs w:val="18"/>
          <w:lang w:eastAsia="en-US" w:bidi="ar-SA"/>
        </w:rPr>
        <w:t xml:space="preserve">ION_TYPE_DELETE_INT” will result in terminating the flow for INT processing. TAM object may specify additional pipeline actions like any “Thresholding” on the path metadata of the packet or generating report. </w:t>
      </w:r>
    </w:p>
    <w:p w14:paraId="0E9F1A1C" w14:textId="77777777" w:rsidR="00501CDB" w:rsidRPr="00501CDB" w:rsidRDefault="00501CDB" w:rsidP="00501CDB">
      <w:pPr>
        <w:spacing w:after="0"/>
        <w:ind w:left="230"/>
        <w:rPr>
          <w:rFonts w:eastAsia="Times New Roman"/>
          <w:bCs/>
          <w:color w:val="000000" w:themeColor="text1"/>
          <w:szCs w:val="18"/>
          <w:lang w:eastAsia="en-US" w:bidi="ar-SA"/>
        </w:rPr>
      </w:pPr>
    </w:p>
    <w:p w14:paraId="08B952DB" w14:textId="66F1D1A0" w:rsidR="001A0FC4" w:rsidRPr="004733B7" w:rsidRDefault="001A0FC4" w:rsidP="001A0FC4">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ins w:id="188" w:author="Mickey  Spiegel" w:date="2019-04-17T20:56:00Z">
        <w:r w:rsidR="005650E0">
          <w:rPr>
            <w:rFonts w:eastAsia="Times New Roman"/>
            <w:b/>
            <w:bCs/>
            <w:color w:val="000000" w:themeColor="text1"/>
            <w:szCs w:val="18"/>
            <w:lang w:eastAsia="en-US" w:bidi="ar-SA"/>
          </w:rPr>
          <w:t>A</w:t>
        </w:r>
      </w:ins>
      <w:r>
        <w:rPr>
          <w:rFonts w:eastAsia="Times New Roman"/>
          <w:b/>
          <w:bCs/>
          <w:color w:val="000000" w:themeColor="text1"/>
          <w:szCs w:val="18"/>
          <w:lang w:eastAsia="en-US" w:bidi="ar-SA"/>
        </w:rPr>
        <w:t>1</w:t>
      </w:r>
      <w:r w:rsidRPr="004733B7">
        <w:rPr>
          <w:rFonts w:eastAsia="Times New Roman"/>
          <w:b/>
          <w:bCs/>
          <w:color w:val="000000" w:themeColor="text1"/>
          <w:szCs w:val="18"/>
          <w:lang w:eastAsia="en-US" w:bidi="ar-SA"/>
        </w:rPr>
        <w:t xml:space="preserve">: Create </w:t>
      </w:r>
      <w:r w:rsidR="00107402">
        <w:rPr>
          <w:rFonts w:eastAsia="Times New Roman"/>
          <w:b/>
          <w:bCs/>
          <w:color w:val="000000" w:themeColor="text1"/>
          <w:szCs w:val="18"/>
          <w:lang w:eastAsia="en-US" w:bidi="ar-SA"/>
        </w:rPr>
        <w:t>an</w:t>
      </w:r>
      <w:r w:rsidR="003957F7">
        <w:rPr>
          <w:rFonts w:eastAsia="Times New Roman"/>
          <w:b/>
          <w:bCs/>
          <w:color w:val="000000" w:themeColor="text1"/>
          <w:szCs w:val="18"/>
          <w:lang w:eastAsia="en-US" w:bidi="ar-SA"/>
        </w:rPr>
        <w:t xml:space="preserve"> ACL tables</w:t>
      </w:r>
    </w:p>
    <w:p w14:paraId="48AC5541" w14:textId="77777777" w:rsidR="003957F7" w:rsidRPr="003957F7" w:rsidRDefault="003957F7" w:rsidP="003957F7">
      <w:pPr>
        <w:spacing w:after="0"/>
        <w:ind w:left="720"/>
        <w:rPr>
          <w:rFonts w:eastAsia="Times New Roman"/>
          <w:color w:val="000000" w:themeColor="text1"/>
          <w:szCs w:val="18"/>
          <w:lang w:val="en-US" w:eastAsia="en-US" w:bidi="ar-SA"/>
        </w:rPr>
      </w:pPr>
    </w:p>
    <w:p w14:paraId="164F7336"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Create an ACL table acl_table_id</w:t>
      </w:r>
      <w:r w:rsidR="00107402">
        <w:rPr>
          <w:rFonts w:eastAsia="Times New Roman"/>
          <w:color w:val="000000" w:themeColor="text1"/>
          <w:szCs w:val="18"/>
          <w:lang w:val="en-US" w:eastAsia="en-US" w:bidi="ar-SA"/>
        </w:rPr>
        <w:t>1</w:t>
      </w:r>
    </w:p>
    <w:p w14:paraId="010394DF"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p>
    <w:p w14:paraId="0172CF9C"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SAI_ACL_TABLE_ATTR_ACL_STAGE;</w:t>
      </w:r>
    </w:p>
    <w:p w14:paraId="2C9347AD"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0].value.s32 = SAI_ACL_STAGE_INGRESS;</w:t>
      </w:r>
    </w:p>
    <w:p w14:paraId="29317912" w14:textId="77777777" w:rsidR="003957F7" w:rsidRPr="003957F7" w:rsidRDefault="003957F7" w:rsidP="006559B3">
      <w:pPr>
        <w:spacing w:after="0"/>
        <w:rPr>
          <w:rFonts w:eastAsia="Times New Roman"/>
          <w:color w:val="000000" w:themeColor="text1"/>
          <w:szCs w:val="18"/>
          <w:lang w:val="en-US" w:eastAsia="en-US" w:bidi="ar-SA"/>
        </w:rPr>
      </w:pPr>
    </w:p>
    <w:p w14:paraId="69FE821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p>
    <w:p w14:paraId="63D186AE"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value.booldata</w:t>
      </w:r>
      <w:proofErr w:type="spellEnd"/>
      <w:r w:rsidRPr="003957F7">
        <w:rPr>
          <w:rFonts w:eastAsia="Times New Roman"/>
          <w:color w:val="000000" w:themeColor="text1"/>
          <w:szCs w:val="18"/>
          <w:lang w:val="en-US" w:eastAsia="en-US" w:bidi="ar-SA"/>
        </w:rPr>
        <w:t xml:space="preserve"> = True;</w:t>
      </w:r>
    </w:p>
    <w:p w14:paraId="7828ACF4" w14:textId="77777777" w:rsidR="003957F7" w:rsidRPr="003957F7" w:rsidRDefault="003957F7" w:rsidP="006559B3">
      <w:pPr>
        <w:spacing w:after="0"/>
        <w:rPr>
          <w:rFonts w:eastAsia="Times New Roman"/>
          <w:color w:val="000000" w:themeColor="text1"/>
          <w:szCs w:val="18"/>
          <w:lang w:val="en-US" w:eastAsia="en-US" w:bidi="ar-SA"/>
        </w:rPr>
      </w:pPr>
    </w:p>
    <w:p w14:paraId="4B80147C"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proofErr w:type="gramStart"/>
      <w:r w:rsidRPr="003957F7">
        <w:rPr>
          <w:rFonts w:eastAsia="Times New Roman"/>
          <w:color w:val="000000" w:themeColor="text1"/>
          <w:szCs w:val="18"/>
          <w:lang w:val="en-US" w:eastAsia="en-US" w:bidi="ar-SA"/>
        </w:rPr>
        <w:t>table</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sidR="00107402">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p>
    <w:p w14:paraId="0B9EBF07"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p>
    <w:p w14:paraId="64132B2F"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p>
    <w:p w14:paraId="4E6C9A64"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376BD2E2" w14:textId="77777777" w:rsidR="003957F7" w:rsidRPr="003957F7" w:rsidRDefault="003957F7" w:rsidP="003957F7">
      <w:pPr>
        <w:spacing w:after="0"/>
        <w:ind w:left="720"/>
        <w:rPr>
          <w:rFonts w:eastAsia="Times New Roman"/>
          <w:color w:val="000000" w:themeColor="text1"/>
          <w:szCs w:val="18"/>
          <w:lang w:val="en-US" w:eastAsia="en-US" w:bidi="ar-SA"/>
        </w:rPr>
      </w:pPr>
    </w:p>
    <w:p w14:paraId="3E85F8CD"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Create an ACL table entry to </w:t>
      </w:r>
      <w:r w:rsidR="006559B3">
        <w:rPr>
          <w:rFonts w:eastAsia="Times New Roman"/>
          <w:color w:val="000000" w:themeColor="text1"/>
          <w:szCs w:val="18"/>
          <w:lang w:val="en-US" w:eastAsia="en-US" w:bidi="ar-SA"/>
        </w:rPr>
        <w:t xml:space="preserve">match on </w:t>
      </w:r>
      <w:proofErr w:type="spellStart"/>
      <w:r w:rsidR="006559B3">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 xml:space="preserve"> </w:t>
      </w:r>
    </w:p>
    <w:p w14:paraId="34A69C00"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SAI_ACL_ENTRY_ATTR_TABLE_ID;</w:t>
      </w:r>
    </w:p>
    <w:p w14:paraId="76BB896F" w14:textId="77777777" w:rsidR="006559B3" w:rsidRPr="006559B3" w:rsidRDefault="003957F7"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w:t>
      </w:r>
      <w:proofErr w:type="spellStart"/>
      <w:r w:rsidRPr="003957F7">
        <w:rPr>
          <w:rFonts w:eastAsia="Times New Roman"/>
          <w:color w:val="000000" w:themeColor="text1"/>
          <w:szCs w:val="18"/>
          <w:lang w:val="en-US" w:eastAsia="en-US" w:bidi="ar-SA"/>
        </w:rPr>
        <w:t>value.oid</w:t>
      </w:r>
      <w:proofErr w:type="spellEnd"/>
      <w:r w:rsidRPr="003957F7">
        <w:rPr>
          <w:rFonts w:eastAsia="Times New Roman"/>
          <w:color w:val="000000" w:themeColor="text1"/>
          <w:szCs w:val="18"/>
          <w:lang w:val="en-US" w:eastAsia="en-US" w:bidi="ar-SA"/>
        </w:rPr>
        <w:t xml:space="preserve"> =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
    <w:p w14:paraId="13945493" w14:textId="77777777" w:rsidR="006559B3" w:rsidRDefault="006559B3" w:rsidP="003957F7">
      <w:pPr>
        <w:spacing w:after="0"/>
        <w:ind w:left="720"/>
        <w:rPr>
          <w:rFonts w:eastAsia="Times New Roman"/>
          <w:color w:val="000000" w:themeColor="text1"/>
          <w:szCs w:val="18"/>
          <w:lang w:val="en-US" w:eastAsia="en-US" w:bidi="ar-SA"/>
        </w:rPr>
      </w:pPr>
    </w:p>
    <w:p w14:paraId="3C7D389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1].id = SAI_ACL_ENTRY_ATTR_PRIORITY;</w:t>
      </w:r>
    </w:p>
    <w:p w14:paraId="2AF09A46"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1].value.u32 = 1;</w:t>
      </w:r>
    </w:p>
    <w:p w14:paraId="6B5B49B7" w14:textId="77777777" w:rsidR="006559B3" w:rsidRDefault="006559B3" w:rsidP="003957F7">
      <w:pPr>
        <w:spacing w:after="0"/>
        <w:ind w:left="720"/>
        <w:rPr>
          <w:rFonts w:eastAsia="Times New Roman"/>
          <w:color w:val="000000" w:themeColor="text1"/>
          <w:szCs w:val="18"/>
          <w:lang w:val="en-US" w:eastAsia="en-US" w:bidi="ar-SA"/>
        </w:rPr>
      </w:pPr>
    </w:p>
    <w:p w14:paraId="2827ECF7" w14:textId="77777777"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2].id = SAI_ACL_ENTRY_ATTR_FIELD_SRC_MAC;</w:t>
      </w:r>
    </w:p>
    <w:p w14:paraId="1EBA8065" w14:textId="77777777" w:rsidR="006559B3" w:rsidRPr="006559B3" w:rsidRDefault="003957F7" w:rsidP="006559B3">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CONVERT_MAC_TO_SAI_MAC (</w:t>
      </w: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 xml:space="preserve">2].value.aclfield.data.mac, </w:t>
      </w:r>
      <w:proofErr w:type="spellStart"/>
      <w:r w:rsidRPr="003957F7">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w:t>
      </w:r>
    </w:p>
    <w:p w14:paraId="73DC7329" w14:textId="77777777" w:rsidR="006559B3" w:rsidRDefault="006559B3" w:rsidP="006559B3">
      <w:pPr>
        <w:spacing w:after="0"/>
        <w:ind w:left="720"/>
        <w:rPr>
          <w:rFonts w:eastAsia="Times New Roman"/>
          <w:color w:val="000000" w:themeColor="text1"/>
          <w:szCs w:val="18"/>
          <w:lang w:val="en-US" w:eastAsia="en-US" w:bidi="ar-SA"/>
        </w:rPr>
      </w:pPr>
    </w:p>
    <w:p w14:paraId="6B3AEF3E" w14:textId="77777777" w:rsidR="006559B3" w:rsidRPr="003957F7" w:rsidRDefault="006559B3"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ACTION_INSERT_INT</w:t>
      </w:r>
      <w:r w:rsidRPr="003957F7">
        <w:rPr>
          <w:rFonts w:eastAsia="Times New Roman"/>
          <w:color w:val="000000" w:themeColor="text1"/>
          <w:szCs w:val="18"/>
          <w:lang w:val="en-US" w:eastAsia="en-US" w:bidi="ar-SA"/>
        </w:rPr>
        <w:t>;</w:t>
      </w:r>
    </w:p>
    <w:p w14:paraId="4EF90766" w14:textId="77777777" w:rsidR="006559B3" w:rsidRPr="003957F7" w:rsidRDefault="006559B3" w:rsidP="006559B3">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p>
    <w:p w14:paraId="429DA0DB" w14:textId="77777777" w:rsidR="006559B3" w:rsidRDefault="006559B3" w:rsidP="006559B3">
      <w:pPr>
        <w:spacing w:after="0"/>
        <w:rPr>
          <w:rFonts w:eastAsia="Times New Roman"/>
          <w:color w:val="000000" w:themeColor="text1"/>
          <w:szCs w:val="18"/>
          <w:lang w:val="en-US" w:eastAsia="en-US" w:bidi="ar-SA"/>
        </w:rPr>
      </w:pPr>
    </w:p>
    <w:p w14:paraId="3430D25E" w14:textId="7BDA9AF9" w:rsidR="003957F7" w:rsidRPr="003957F7" w:rsidRDefault="003957F7" w:rsidP="003957F7">
      <w:pPr>
        <w:spacing w:after="0"/>
        <w:ind w:left="720"/>
        <w:rPr>
          <w:rFonts w:eastAsia="Times New Roman"/>
          <w:color w:val="000000" w:themeColor="text1"/>
          <w:szCs w:val="18"/>
          <w:lang w:val="en-US" w:eastAsia="en-US" w:bidi="ar-SA"/>
        </w:rPr>
      </w:pP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proofErr w:type="gramStart"/>
      <w:r w:rsidRPr="003957F7">
        <w:rPr>
          <w:rFonts w:eastAsia="Times New Roman"/>
          <w:color w:val="000000" w:themeColor="text1"/>
          <w:szCs w:val="18"/>
          <w:lang w:val="en-US" w:eastAsia="en-US" w:bidi="ar-SA"/>
        </w:rPr>
        <w:t>entry</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w:t>
      </w:r>
      <w:proofErr w:type="spellStart"/>
      <w:r w:rsidR="00107402">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sidR="00107402">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sidR="00107402">
        <w:rPr>
          <w:rFonts w:eastAsia="Times New Roman"/>
          <w:color w:val="000000" w:themeColor="text1"/>
          <w:szCs w:val="18"/>
          <w:lang w:val="en-US" w:eastAsia="en-US" w:bidi="ar-SA"/>
        </w:rPr>
        <w:t>_obj</w:t>
      </w:r>
      <w:proofErr w:type="spellEnd"/>
      <w:r w:rsidRPr="003957F7">
        <w:rPr>
          <w:rFonts w:eastAsia="Times New Roman"/>
          <w:color w:val="000000" w:themeColor="text1"/>
          <w:szCs w:val="18"/>
          <w:lang w:val="en-US" w:eastAsia="en-US" w:bidi="ar-SA"/>
        </w:rPr>
        <w:t xml:space="preserve">, </w:t>
      </w:r>
      <w:ins w:id="189" w:author="Mickey  Spiegel" w:date="2019-05-01T16:15:00Z">
        <w:r w:rsidR="002B2AC8">
          <w:rPr>
            <w:rFonts w:eastAsia="Times New Roman"/>
            <w:color w:val="000000" w:themeColor="text1"/>
            <w:szCs w:val="18"/>
            <w:lang w:val="en-US" w:eastAsia="en-US" w:bidi="ar-SA"/>
          </w:rPr>
          <w:t>4</w:t>
        </w:r>
      </w:ins>
      <w:del w:id="190" w:author="Mickey  Spiegel" w:date="2019-05-01T16:15:00Z">
        <w:r w:rsidRPr="003957F7" w:rsidDel="002B2AC8">
          <w:rPr>
            <w:rFonts w:eastAsia="Times New Roman"/>
            <w:color w:val="000000" w:themeColor="text1"/>
            <w:szCs w:val="18"/>
            <w:lang w:val="en-US" w:eastAsia="en-US" w:bidi="ar-SA"/>
          </w:rPr>
          <w:delText>3</w:delText>
        </w:r>
      </w:del>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p>
    <w:p w14:paraId="50032DB3"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p>
    <w:p w14:paraId="24FD05CB"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p>
    <w:p w14:paraId="19D40774"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762EA449" w14:textId="77777777" w:rsidR="00572559" w:rsidRPr="00CA6D0C" w:rsidRDefault="009D077D" w:rsidP="00107402">
      <w:pPr>
        <w:spacing w:after="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66178BB" w14:textId="6603C35C"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191" w:author="Mickey  Spiegel" w:date="2019-04-17T20:56:00Z">
        <w:r w:rsidR="005650E0">
          <w:rPr>
            <w:rFonts w:eastAsia="Times New Roman"/>
            <w:b/>
            <w:bCs/>
            <w:color w:val="000000" w:themeColor="text1"/>
            <w:szCs w:val="18"/>
            <w:lang w:eastAsia="en-US" w:bidi="ar-SA"/>
          </w:rPr>
          <w:t>A</w:t>
        </w:r>
      </w:ins>
      <w:r w:rsidR="00224A19">
        <w:rPr>
          <w:rFonts w:eastAsia="Times New Roman"/>
          <w:b/>
          <w:bCs/>
          <w:color w:val="000000" w:themeColor="text1"/>
          <w:szCs w:val="18"/>
          <w:lang w:eastAsia="en-US" w:bidi="ar-SA"/>
        </w:rPr>
        <w:t>2</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w:t>
      </w:r>
    </w:p>
    <w:p w14:paraId="146193A6"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SAI_TAM_REPORT_ATTR_TYPE;</w:t>
      </w:r>
    </w:p>
    <w:p w14:paraId="7E6A0890"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lastRenderedPageBreak/>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14:paraId="44D78488"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1B0437F1"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14:paraId="0BE2C68F" w14:textId="77777777" w:rsidR="00CA6D0C" w:rsidRPr="009B5B13" w:rsidRDefault="00CA6D0C" w:rsidP="00CA6D0C">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sai_create_tam_report_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color w:val="000000" w:themeColor="text1"/>
          <w:szCs w:val="18"/>
          <w:lang w:val="en-US" w:eastAsia="en-US" w:bidi="ar-SA"/>
        </w:rPr>
        <w:t>(</w:t>
      </w:r>
      <w:proofErr w:type="gramEnd"/>
    </w:p>
    <w:p w14:paraId="15E823A9"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14:paraId="05ACB75B" w14:textId="77777777"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4E02D0EF" w14:textId="77777777"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5D164779" w14:textId="77777777" w:rsidR="00CA6D0C" w:rsidRPr="009B5B13" w:rsidRDefault="00CA6D0C" w:rsidP="00CA6D0C">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14:paraId="3AC0E751" w14:textId="77777777" w:rsidR="00CA6D0C" w:rsidRDefault="00CA6D0C" w:rsidP="00CB06A2">
      <w:pPr>
        <w:spacing w:after="0"/>
        <w:ind w:left="230"/>
        <w:rPr>
          <w:rFonts w:eastAsia="Times New Roman"/>
          <w:color w:val="000000" w:themeColor="text1"/>
          <w:szCs w:val="18"/>
          <w:lang w:eastAsia="en-US" w:bidi="ar-SA"/>
        </w:rPr>
      </w:pPr>
    </w:p>
    <w:p w14:paraId="1576D9A8" w14:textId="396A9144" w:rsidR="00CA6D0C" w:rsidRPr="00CB49BF" w:rsidRDefault="00CA6D0C" w:rsidP="00CA6D0C">
      <w:pPr>
        <w:spacing w:after="0"/>
        <w:ind w:left="288"/>
        <w:rPr>
          <w:b/>
        </w:rPr>
      </w:pPr>
      <w:r w:rsidRPr="00CB49BF">
        <w:rPr>
          <w:b/>
          <w:lang w:eastAsia="en-US" w:bidi="ar-SA"/>
        </w:rPr>
        <w:t xml:space="preserve">Step </w:t>
      </w:r>
      <w:ins w:id="192" w:author="Mickey  Spiegel" w:date="2019-04-17T20:56:00Z">
        <w:r w:rsidR="005650E0">
          <w:rPr>
            <w:b/>
            <w:lang w:eastAsia="en-US" w:bidi="ar-SA"/>
          </w:rPr>
          <w:t>A</w:t>
        </w:r>
      </w:ins>
      <w:r>
        <w:rPr>
          <w:b/>
          <w:lang w:eastAsia="en-US" w:bidi="ar-SA"/>
        </w:rPr>
        <w:t>3</w:t>
      </w:r>
      <w:r w:rsidRPr="00CB49BF">
        <w:rPr>
          <w:b/>
          <w:lang w:eastAsia="en-US" w:bidi="ar-SA"/>
        </w:rPr>
        <w:t>: Create a transport object</w:t>
      </w:r>
    </w:p>
    <w:p w14:paraId="0B88C399"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14:paraId="18C47596"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14:paraId="43DFCD64"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BD73D42"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14:paraId="0B55F535"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w:t>
      </w:r>
      <w:r w:rsidR="00E20E8D">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p>
    <w:p w14:paraId="7BAC98D7"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27705EDA"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14:paraId="1CF396A8"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7E76D1E"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14:paraId="1451F9AF"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27E463A0"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7FCEBBAD"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3902D1C9" w14:textId="77777777" w:rsidR="00CA6D0C" w:rsidRDefault="00CA6D0C" w:rsidP="00CA6D0C">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3C36E243" w14:textId="77777777" w:rsidR="00CA6D0C" w:rsidRDefault="00CA6D0C" w:rsidP="00CB06A2">
      <w:pPr>
        <w:spacing w:after="0"/>
        <w:ind w:left="230"/>
        <w:rPr>
          <w:rFonts w:eastAsia="Times New Roman"/>
          <w:b/>
          <w:bCs/>
          <w:color w:val="000000" w:themeColor="text1"/>
          <w:szCs w:val="18"/>
          <w:lang w:eastAsia="en-US" w:bidi="ar-SA"/>
        </w:rPr>
      </w:pPr>
    </w:p>
    <w:p w14:paraId="209300CE" w14:textId="4853A64F"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193" w:author="Mickey  Spiegel" w:date="2019-04-17T20:56:00Z">
        <w:r w:rsidR="005650E0">
          <w:rPr>
            <w:rFonts w:eastAsia="Times New Roman"/>
            <w:b/>
            <w:bCs/>
            <w:color w:val="000000" w:themeColor="text1"/>
            <w:szCs w:val="18"/>
            <w:lang w:eastAsia="en-US" w:bidi="ar-SA"/>
          </w:rPr>
          <w:t>A</w:t>
        </w:r>
      </w:ins>
      <w:r w:rsidR="00CA6D0C">
        <w:rPr>
          <w:rFonts w:eastAsia="Times New Roman"/>
          <w:b/>
          <w:bCs/>
          <w:color w:val="000000" w:themeColor="text1"/>
          <w:szCs w:val="18"/>
          <w:lang w:eastAsia="en-US" w:bidi="ar-SA"/>
        </w:rPr>
        <w:t>4</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p>
    <w:p w14:paraId="429297D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p>
    <w:p w14:paraId="0CD88F2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6AF9199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14:paraId="7157C62A"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F5A3377"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14:paraId="52753FF6"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14:paraId="77239123"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14:paraId="2A83E493"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20E4B4CB"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14:paraId="00F89DFA"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14:paraId="5CD12535"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E8D5498" w14:textId="0C78394C" w:rsidR="00CA6D0C" w:rsidRPr="004733B7" w:rsidRDefault="00CA6D0C" w:rsidP="00CA6D0C">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w:t>
      </w:r>
      <w:ins w:id="194" w:author="Mickey  Spiegel" w:date="2019-05-01T16:17:00Z">
        <w:r w:rsidR="002B2AC8">
          <w:rPr>
            <w:rFonts w:eastAsia="Times New Roman"/>
            <w:bCs/>
            <w:color w:val="000000" w:themeColor="text1"/>
            <w:szCs w:val="18"/>
            <w:lang w:eastAsia="en-US" w:bidi="ar-SA"/>
          </w:rPr>
          <w:t>COLLECTOR</w:t>
        </w:r>
      </w:ins>
      <w:del w:id="195" w:author="Mickey  Spiegel" w:date="2019-05-01T16:17:00Z">
        <w:r w:rsidRPr="004733B7" w:rsidDel="002B2AC8">
          <w:rPr>
            <w:rFonts w:eastAsia="Times New Roman"/>
            <w:bCs/>
            <w:color w:val="000000" w:themeColor="text1"/>
            <w:szCs w:val="18"/>
            <w:lang w:eastAsia="en-US" w:bidi="ar-SA"/>
          </w:rPr>
          <w:delText>TRANSPORT</w:delText>
        </w:r>
      </w:del>
      <w:r w:rsidRPr="004733B7">
        <w:rPr>
          <w:rFonts w:eastAsia="Times New Roman"/>
          <w:bCs/>
          <w:color w:val="000000" w:themeColor="text1"/>
          <w:szCs w:val="18"/>
          <w:lang w:eastAsia="en-US" w:bidi="ar-SA"/>
        </w:rPr>
        <w:t>_ATTR_TRANSPORT</w:t>
      </w:r>
      <w:r w:rsidRPr="004733B7">
        <w:rPr>
          <w:rFonts w:eastAsia="Times New Roman"/>
          <w:color w:val="000000" w:themeColor="text1"/>
          <w:szCs w:val="18"/>
          <w:lang w:eastAsia="en-US" w:bidi="ar-SA"/>
        </w:rPr>
        <w:t>; </w:t>
      </w:r>
    </w:p>
    <w:p w14:paraId="6EF33790"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14:paraId="03A7822E"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C39E3B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14:paraId="63E1EED8" w14:textId="77777777" w:rsidR="00CA6D0C" w:rsidRPr="004733B7" w:rsidRDefault="00CA6D0C" w:rsidP="00CA6D0C">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14:paraId="6D94CEF9"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14:paraId="00D525FD"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14:paraId="0C1F1462" w14:textId="77777777" w:rsidR="00CA6D0C" w:rsidRPr="004733B7" w:rsidRDefault="00CA6D0C" w:rsidP="00CA6D0C">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14:paraId="1F5DB34B" w14:textId="77777777" w:rsidR="00CA6D0C" w:rsidRPr="004733B7" w:rsidRDefault="00CA6D0C" w:rsidP="00CA6D0C">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14:paraId="68B4125B" w14:textId="77777777" w:rsidR="00CA6D0C" w:rsidRDefault="00CA6D0C" w:rsidP="00224A19">
      <w:pPr>
        <w:spacing w:after="0"/>
        <w:ind w:left="230"/>
        <w:rPr>
          <w:rFonts w:eastAsia="Times New Roman"/>
          <w:b/>
          <w:bCs/>
          <w:color w:val="000000" w:themeColor="text1"/>
          <w:szCs w:val="18"/>
          <w:lang w:eastAsia="en-US" w:bidi="ar-SA"/>
        </w:rPr>
      </w:pPr>
    </w:p>
    <w:p w14:paraId="5F3127E7" w14:textId="4C1FFEEA" w:rsidR="00224A19" w:rsidRPr="00224A19" w:rsidRDefault="00224A19" w:rsidP="00224A19">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ins w:id="196" w:author="Mickey  Spiegel" w:date="2019-04-17T20:56:00Z">
        <w:r w:rsidR="005650E0">
          <w:rPr>
            <w:rFonts w:eastAsia="Times New Roman"/>
            <w:b/>
            <w:bCs/>
            <w:color w:val="000000" w:themeColor="text1"/>
            <w:szCs w:val="18"/>
            <w:lang w:eastAsia="en-US" w:bidi="ar-SA"/>
          </w:rPr>
          <w:t>A</w:t>
        </w:r>
      </w:ins>
      <w:r w:rsidR="00CA6D0C">
        <w:rPr>
          <w:rFonts w:eastAsia="Times New Roman"/>
          <w:b/>
          <w:bCs/>
          <w:color w:val="000000" w:themeColor="text1"/>
          <w:szCs w:val="18"/>
          <w:lang w:eastAsia="en-US" w:bidi="ar-SA"/>
        </w:rPr>
        <w:t>5</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p>
    <w:p w14:paraId="7BD4AE38" w14:textId="77777777" w:rsidR="00224A19"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p>
    <w:p w14:paraId="292C8A5D" w14:textId="77777777" w:rsidR="008B00C7" w:rsidRDefault="008B00C7" w:rsidP="008B00C7">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_IFA1</w:t>
      </w:r>
      <w:r w:rsidRPr="009B5B13">
        <w:rPr>
          <w:rFonts w:eastAsia="Times New Roman"/>
          <w:color w:val="000000" w:themeColor="text1"/>
          <w:szCs w:val="18"/>
          <w:lang w:val="en-US" w:eastAsia="en-US" w:bidi="ar-SA"/>
        </w:rPr>
        <w:t>;</w:t>
      </w:r>
    </w:p>
    <w:p w14:paraId="2CC4DA8B" w14:textId="77777777" w:rsidR="008B00C7" w:rsidRDefault="008B00C7" w:rsidP="00224A19">
      <w:pPr>
        <w:spacing w:after="0"/>
        <w:ind w:left="720"/>
        <w:rPr>
          <w:rFonts w:eastAsia="Times New Roman"/>
          <w:color w:val="000000" w:themeColor="text1"/>
          <w:szCs w:val="18"/>
          <w:lang w:val="en-US" w:eastAsia="en-US" w:bidi="ar-SA"/>
        </w:rPr>
      </w:pPr>
    </w:p>
    <w:p w14:paraId="1700C849" w14:textId="5302CA1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del w:id="197" w:author="Mickey  Spiegel" w:date="2019-05-01T16:18:00Z">
        <w:r w:rsidDel="002B2AC8">
          <w:rPr>
            <w:rFonts w:eastAsia="Times New Roman"/>
            <w:color w:val="000000" w:themeColor="text1"/>
            <w:szCs w:val="18"/>
            <w:lang w:val="en-US" w:eastAsia="en-US" w:bidi="ar-SA"/>
          </w:rPr>
          <w:delText>IFA1</w:delText>
        </w:r>
      </w:del>
      <w:ins w:id="198" w:author="Mickey  Spiegel" w:date="2019-05-01T16:18:00Z">
        <w:r w:rsidR="002B2AC8">
          <w:rPr>
            <w:rFonts w:eastAsia="Times New Roman"/>
            <w:color w:val="000000" w:themeColor="text1"/>
            <w:szCs w:val="18"/>
            <w:lang w:val="en-US" w:eastAsia="en-US" w:bidi="ar-SA"/>
          </w:rPr>
          <w:t>INT_PRESENCE</w:t>
        </w:r>
      </w:ins>
      <w:r>
        <w:rPr>
          <w:rFonts w:eastAsia="Times New Roman"/>
          <w:color w:val="000000" w:themeColor="text1"/>
          <w:szCs w:val="18"/>
          <w:lang w:val="en-US" w:eastAsia="en-US" w:bidi="ar-SA"/>
        </w:rPr>
        <w:t>_PB1</w:t>
      </w:r>
      <w:r w:rsidRPr="009B5B13">
        <w:rPr>
          <w:rFonts w:eastAsia="Times New Roman"/>
          <w:color w:val="000000" w:themeColor="text1"/>
          <w:szCs w:val="18"/>
          <w:lang w:val="en-US" w:eastAsia="en-US" w:bidi="ar-SA"/>
        </w:rPr>
        <w:t>;</w:t>
      </w:r>
    </w:p>
    <w:p w14:paraId="14105E6E" w14:textId="77777777" w:rsidR="008B00C7" w:rsidRPr="008B00C7" w:rsidRDefault="008B00C7" w:rsidP="008B00C7">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0x11223344;</w:t>
      </w:r>
    </w:p>
    <w:p w14:paraId="5303677E" w14:textId="77777777" w:rsidR="008B00C7" w:rsidRDefault="008B00C7" w:rsidP="00224A19">
      <w:pPr>
        <w:spacing w:after="0"/>
        <w:ind w:left="720"/>
        <w:rPr>
          <w:rFonts w:eastAsia="Times New Roman"/>
          <w:color w:val="000000" w:themeColor="text1"/>
          <w:szCs w:val="18"/>
          <w:lang w:val="en-US" w:eastAsia="en-US" w:bidi="ar-SA"/>
        </w:rPr>
      </w:pPr>
    </w:p>
    <w:p w14:paraId="44A63C31" w14:textId="4D192BA8"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ins w:id="199" w:author="Mickey  Spiegel" w:date="2019-05-01T16:18:00Z">
        <w:r w:rsidR="002B2AC8">
          <w:rPr>
            <w:rFonts w:eastAsia="Times New Roman"/>
            <w:color w:val="000000" w:themeColor="text1"/>
            <w:szCs w:val="18"/>
            <w:lang w:val="en-US" w:eastAsia="en-US" w:bidi="ar-SA"/>
          </w:rPr>
          <w:t>I</w:t>
        </w:r>
      </w:ins>
      <w:del w:id="200" w:author="Mickey  Spiegel" w:date="2019-05-01T16:18:00Z">
        <w:r w:rsidDel="002B2AC8">
          <w:rPr>
            <w:rFonts w:eastAsia="Times New Roman"/>
            <w:color w:val="000000" w:themeColor="text1"/>
            <w:szCs w:val="18"/>
            <w:lang w:val="en-US" w:eastAsia="en-US" w:bidi="ar-SA"/>
          </w:rPr>
          <w:delText>I</w:delText>
        </w:r>
      </w:del>
      <w:ins w:id="201" w:author="Mickey  Spiegel" w:date="2019-05-01T16:18:00Z">
        <w:r w:rsidR="002B2AC8">
          <w:rPr>
            <w:rFonts w:eastAsia="Times New Roman"/>
            <w:color w:val="000000" w:themeColor="text1"/>
            <w:szCs w:val="18"/>
            <w:lang w:val="en-US" w:eastAsia="en-US" w:bidi="ar-SA"/>
          </w:rPr>
          <w:t>NT_PRESENCE</w:t>
        </w:r>
      </w:ins>
      <w:del w:id="202" w:author="Mickey  Spiegel" w:date="2019-05-01T16:18:00Z">
        <w:r w:rsidDel="002B2AC8">
          <w:rPr>
            <w:rFonts w:eastAsia="Times New Roman"/>
            <w:color w:val="000000" w:themeColor="text1"/>
            <w:szCs w:val="18"/>
            <w:lang w:val="en-US" w:eastAsia="en-US" w:bidi="ar-SA"/>
          </w:rPr>
          <w:delText>FA1</w:delText>
        </w:r>
      </w:del>
      <w:r>
        <w:rPr>
          <w:rFonts w:eastAsia="Times New Roman"/>
          <w:color w:val="000000" w:themeColor="text1"/>
          <w:szCs w:val="18"/>
          <w:lang w:val="en-US" w:eastAsia="en-US" w:bidi="ar-SA"/>
        </w:rPr>
        <w:t>_PB2</w:t>
      </w:r>
      <w:r w:rsidRPr="009B5B13">
        <w:rPr>
          <w:rFonts w:eastAsia="Times New Roman"/>
          <w:color w:val="000000" w:themeColor="text1"/>
          <w:szCs w:val="18"/>
          <w:lang w:val="en-US" w:eastAsia="en-US" w:bidi="ar-SA"/>
        </w:rPr>
        <w:t>;</w:t>
      </w:r>
    </w:p>
    <w:p w14:paraId="38600176" w14:textId="77777777"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lastRenderedPageBreak/>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0x55667788;</w:t>
      </w:r>
    </w:p>
    <w:p w14:paraId="048FCCBB" w14:textId="77777777" w:rsidR="005650E0" w:rsidRDefault="005650E0" w:rsidP="00224A19">
      <w:pPr>
        <w:spacing w:after="0"/>
        <w:ind w:left="720"/>
        <w:rPr>
          <w:rFonts w:eastAsia="Times New Roman"/>
          <w:color w:val="000000" w:themeColor="text1"/>
          <w:szCs w:val="18"/>
          <w:lang w:val="en-US" w:eastAsia="en-US" w:bidi="ar-SA"/>
        </w:rPr>
      </w:pPr>
    </w:p>
    <w:p w14:paraId="5624E7A7" w14:textId="7777777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TRACE_VECTOR</w:t>
      </w:r>
      <w:r w:rsidRPr="009B5B13">
        <w:rPr>
          <w:rFonts w:eastAsia="Times New Roman"/>
          <w:color w:val="000000" w:themeColor="text1"/>
          <w:szCs w:val="18"/>
          <w:lang w:val="en-US" w:eastAsia="en-US" w:bidi="ar-SA"/>
        </w:rPr>
        <w:t>;</w:t>
      </w:r>
    </w:p>
    <w:p w14:paraId="60D7DF10" w14:textId="77777777" w:rsidR="008B00C7" w:rsidRDefault="008B00C7"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r w:rsidR="00E20E8D">
        <w:rPr>
          <w:rFonts w:eastAsia="Times New Roman"/>
          <w:color w:val="000000" w:themeColor="text1"/>
          <w:szCs w:val="18"/>
          <w:lang w:val="en-US" w:eastAsia="en-US" w:bidi="ar-SA"/>
        </w:rPr>
        <w:t>;</w:t>
      </w:r>
    </w:p>
    <w:p w14:paraId="54954A25" w14:textId="77777777" w:rsidR="008B00C7" w:rsidRDefault="008B00C7" w:rsidP="00224A19">
      <w:pPr>
        <w:spacing w:after="0"/>
        <w:ind w:left="720"/>
        <w:rPr>
          <w:rFonts w:eastAsia="Times New Roman"/>
          <w:color w:val="000000" w:themeColor="text1"/>
          <w:szCs w:val="18"/>
          <w:lang w:val="en-US" w:eastAsia="en-US" w:bidi="ar-SA"/>
        </w:rPr>
      </w:pPr>
    </w:p>
    <w:p w14:paraId="7E4A4567" w14:textId="4805EBAA" w:rsidR="00224A19" w:rsidRPr="009B5B13" w:rsidDel="005650E0" w:rsidRDefault="00224A19" w:rsidP="00224A19">
      <w:pPr>
        <w:spacing w:after="0"/>
        <w:ind w:left="720"/>
        <w:rPr>
          <w:del w:id="203" w:author="Mickey  Spiegel" w:date="2019-04-17T20:58:00Z"/>
          <w:rFonts w:eastAsia="Times New Roman"/>
          <w:color w:val="000000" w:themeColor="text1"/>
          <w:szCs w:val="18"/>
          <w:lang w:val="en-US" w:eastAsia="en-US" w:bidi="ar-SA"/>
        </w:rPr>
      </w:pPr>
      <w:del w:id="204" w:author="Mickey  Spiegel" w:date="2019-04-17T20:58:00Z">
        <w:r w:rsidRPr="009B5B13" w:rsidDel="005650E0">
          <w:rPr>
            <w:rFonts w:eastAsia="Times New Roman"/>
            <w:color w:val="000000" w:themeColor="text1"/>
            <w:szCs w:val="18"/>
            <w:lang w:val="en-US" w:eastAsia="en-US" w:bidi="ar-SA"/>
          </w:rPr>
          <w:delText>sai_attr_list[</w:delText>
        </w:r>
        <w:r w:rsidR="00E20E8D" w:rsidDel="005650E0">
          <w:rPr>
            <w:rFonts w:eastAsia="Times New Roman"/>
            <w:color w:val="000000" w:themeColor="text1"/>
            <w:szCs w:val="18"/>
            <w:lang w:val="en-US" w:eastAsia="en-US" w:bidi="ar-SA"/>
          </w:rPr>
          <w:delText>4</w:delText>
        </w:r>
        <w:r w:rsidRPr="009B5B13" w:rsidDel="005650E0">
          <w:rPr>
            <w:rFonts w:eastAsia="Times New Roman"/>
            <w:color w:val="000000" w:themeColor="text1"/>
            <w:szCs w:val="18"/>
            <w:lang w:val="en-US" w:eastAsia="en-US" w:bidi="ar-SA"/>
          </w:rPr>
          <w:delText>].id = SAI_TAM_</w:delText>
        </w:r>
        <w:r w:rsidDel="005650E0">
          <w:rPr>
            <w:rFonts w:eastAsia="Times New Roman"/>
            <w:color w:val="000000" w:themeColor="text1"/>
            <w:szCs w:val="18"/>
            <w:lang w:val="en-US" w:eastAsia="en-US" w:bidi="ar-SA"/>
          </w:rPr>
          <w:delText>INT</w:delText>
        </w:r>
        <w:r w:rsidRPr="009B5B13" w:rsidDel="005650E0">
          <w:rPr>
            <w:rFonts w:eastAsia="Times New Roman"/>
            <w:color w:val="000000" w:themeColor="text1"/>
            <w:szCs w:val="18"/>
            <w:lang w:val="en-US" w:eastAsia="en-US" w:bidi="ar-SA"/>
          </w:rPr>
          <w:delText xml:space="preserve">_ATTR_ </w:delText>
        </w:r>
        <w:r w:rsidDel="005650E0">
          <w:rPr>
            <w:rFonts w:eastAsia="Times New Roman"/>
            <w:color w:val="000000" w:themeColor="text1"/>
            <w:szCs w:val="18"/>
            <w:lang w:val="en-US" w:eastAsia="en-US" w:bidi="ar-SA"/>
          </w:rPr>
          <w:delText>TAM_INT_NODE_TYPE</w:delText>
        </w:r>
        <w:r w:rsidRPr="009B5B13" w:rsidDel="005650E0">
          <w:rPr>
            <w:rFonts w:eastAsia="Times New Roman"/>
            <w:color w:val="000000" w:themeColor="text1"/>
            <w:szCs w:val="18"/>
            <w:lang w:val="en-US" w:eastAsia="en-US" w:bidi="ar-SA"/>
          </w:rPr>
          <w:delText>;</w:delText>
        </w:r>
      </w:del>
    </w:p>
    <w:p w14:paraId="02558A11" w14:textId="55D291A9" w:rsidR="008B00C7" w:rsidDel="005650E0" w:rsidRDefault="008B00C7" w:rsidP="00224A19">
      <w:pPr>
        <w:spacing w:after="0"/>
        <w:ind w:left="720"/>
        <w:rPr>
          <w:del w:id="205" w:author="Mickey  Spiegel" w:date="2019-04-17T20:58:00Z"/>
          <w:rFonts w:eastAsia="Times New Roman"/>
          <w:color w:val="000000" w:themeColor="text1"/>
          <w:szCs w:val="18"/>
          <w:lang w:val="en-US" w:eastAsia="en-US" w:bidi="ar-SA"/>
        </w:rPr>
      </w:pPr>
      <w:del w:id="206" w:author="Mickey  Spiegel" w:date="2019-04-17T20:58:00Z">
        <w:r w:rsidRPr="009B5B13" w:rsidDel="005650E0">
          <w:rPr>
            <w:rFonts w:eastAsia="Times New Roman"/>
            <w:color w:val="000000" w:themeColor="text1"/>
            <w:szCs w:val="18"/>
            <w:lang w:val="en-US" w:eastAsia="en-US" w:bidi="ar-SA"/>
          </w:rPr>
          <w:delText>sai_attr_list[</w:delText>
        </w:r>
        <w:r w:rsidR="00E20E8D" w:rsidDel="005650E0">
          <w:rPr>
            <w:rFonts w:eastAsia="Times New Roman"/>
            <w:color w:val="000000" w:themeColor="text1"/>
            <w:szCs w:val="18"/>
            <w:lang w:val="en-US" w:eastAsia="en-US" w:bidi="ar-SA"/>
          </w:rPr>
          <w:delText>4</w:delText>
        </w:r>
        <w:r w:rsidRPr="009B5B13" w:rsidDel="005650E0">
          <w:rPr>
            <w:rFonts w:eastAsia="Times New Roman"/>
            <w:color w:val="000000" w:themeColor="text1"/>
            <w:szCs w:val="18"/>
            <w:lang w:val="en-US" w:eastAsia="en-US" w:bidi="ar-SA"/>
          </w:rPr>
          <w:delText>].</w:delText>
        </w:r>
        <w:r w:rsidDel="005650E0">
          <w:rPr>
            <w:rFonts w:eastAsia="Times New Roman"/>
            <w:color w:val="000000" w:themeColor="text1"/>
            <w:szCs w:val="18"/>
            <w:lang w:val="en-US" w:eastAsia="en-US" w:bidi="ar-SA"/>
          </w:rPr>
          <w:delText>value.</w:delText>
        </w:r>
        <w:r w:rsidR="00E20E8D" w:rsidDel="005650E0">
          <w:rPr>
            <w:rFonts w:eastAsia="Times New Roman"/>
            <w:color w:val="000000" w:themeColor="text1"/>
            <w:szCs w:val="18"/>
            <w:lang w:val="en-US" w:eastAsia="en-US" w:bidi="ar-SA"/>
          </w:rPr>
          <w:delText>u</w:delText>
        </w:r>
        <w:r w:rsidDel="005650E0">
          <w:rPr>
            <w:rFonts w:eastAsia="Times New Roman"/>
            <w:color w:val="000000" w:themeColor="text1"/>
            <w:szCs w:val="18"/>
            <w:lang w:val="en-US" w:eastAsia="en-US" w:bidi="ar-SA"/>
          </w:rPr>
          <w:delText>32</w:delText>
        </w:r>
        <w:r w:rsidRPr="009B5B13" w:rsidDel="005650E0">
          <w:rPr>
            <w:rFonts w:eastAsia="Times New Roman"/>
            <w:color w:val="000000" w:themeColor="text1"/>
            <w:szCs w:val="18"/>
            <w:lang w:val="en-US" w:eastAsia="en-US" w:bidi="ar-SA"/>
          </w:rPr>
          <w:delText xml:space="preserve"> =</w:delText>
        </w:r>
        <w:r w:rsidR="003656E8" w:rsidDel="005650E0">
          <w:rPr>
            <w:rFonts w:eastAsia="Times New Roman"/>
            <w:color w:val="000000" w:themeColor="text1"/>
            <w:szCs w:val="18"/>
            <w:lang w:val="en-US" w:eastAsia="en-US" w:bidi="ar-SA"/>
          </w:rPr>
          <w:delText xml:space="preserve"> SAI_TAM_INT_NODE_TYPE_TRANSIT</w:delText>
        </w:r>
        <w:r w:rsidR="00E20E8D" w:rsidDel="005650E0">
          <w:rPr>
            <w:rFonts w:eastAsia="Times New Roman"/>
            <w:color w:val="000000" w:themeColor="text1"/>
            <w:szCs w:val="18"/>
            <w:lang w:val="en-US" w:eastAsia="en-US" w:bidi="ar-SA"/>
          </w:rPr>
          <w:delText>;</w:delText>
        </w:r>
      </w:del>
    </w:p>
    <w:p w14:paraId="269E5537" w14:textId="0A2AF43D" w:rsidR="003656E8" w:rsidDel="005650E0" w:rsidRDefault="003656E8" w:rsidP="00224A19">
      <w:pPr>
        <w:spacing w:after="0"/>
        <w:ind w:left="720"/>
        <w:rPr>
          <w:del w:id="207" w:author="Mickey  Spiegel" w:date="2019-04-17T20:58:00Z"/>
          <w:rFonts w:eastAsia="Times New Roman"/>
          <w:color w:val="000000" w:themeColor="text1"/>
          <w:szCs w:val="18"/>
          <w:lang w:val="en-US" w:eastAsia="en-US" w:bidi="ar-SA"/>
        </w:rPr>
      </w:pPr>
    </w:p>
    <w:p w14:paraId="2337EAD0" w14:textId="69076BB4" w:rsidR="00107402" w:rsidRPr="00107402" w:rsidRDefault="00224A19"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08" w:author="Mickey  Spiegel" w:date="2019-05-01T16:20:00Z">
        <w:r w:rsidR="0038208B">
          <w:rPr>
            <w:rFonts w:eastAsia="Times New Roman"/>
            <w:color w:val="000000" w:themeColor="text1"/>
            <w:szCs w:val="18"/>
            <w:lang w:val="en-US" w:eastAsia="en-US" w:bidi="ar-SA"/>
          </w:rPr>
          <w:t>4</w:t>
        </w:r>
      </w:ins>
      <w:del w:id="209" w:author="Mickey  Spiegel" w:date="2019-05-01T16:20:00Z">
        <w:r w:rsidR="00E20E8D"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sidR="00107402">
        <w:rPr>
          <w:rFonts w:eastAsia="Times New Roman"/>
          <w:color w:val="000000" w:themeColor="text1"/>
          <w:szCs w:val="18"/>
          <w:lang w:val="en-US" w:eastAsia="en-US" w:bidi="ar-SA"/>
        </w:rPr>
        <w:t>ACL_</w:t>
      </w:r>
      <w:del w:id="210" w:author="Mickey  Spiegel" w:date="2019-05-01T16:19:00Z">
        <w:r w:rsidR="00107402" w:rsidDel="0038208B">
          <w:rPr>
            <w:rFonts w:eastAsia="Times New Roman"/>
            <w:color w:val="000000" w:themeColor="text1"/>
            <w:szCs w:val="18"/>
            <w:lang w:val="en-US" w:eastAsia="en-US" w:bidi="ar-SA"/>
          </w:rPr>
          <w:delText>OBJECT_LIST</w:delText>
        </w:r>
      </w:del>
      <w:ins w:id="211" w:author="Mickey  Spiegel" w:date="2019-05-01T16:19:00Z">
        <w:r w:rsidR="0038208B">
          <w:rPr>
            <w:rFonts w:eastAsia="Times New Roman"/>
            <w:color w:val="000000" w:themeColor="text1"/>
            <w:szCs w:val="18"/>
            <w:lang w:val="en-US" w:eastAsia="en-US" w:bidi="ar-SA"/>
          </w:rPr>
          <w:t>GROUP</w:t>
        </w:r>
      </w:ins>
      <w:r w:rsidRPr="009B5B13">
        <w:rPr>
          <w:rFonts w:eastAsia="Times New Roman"/>
          <w:color w:val="000000" w:themeColor="text1"/>
          <w:szCs w:val="18"/>
          <w:lang w:val="en-US" w:eastAsia="en-US" w:bidi="ar-SA"/>
        </w:rPr>
        <w:t>;</w:t>
      </w:r>
    </w:p>
    <w:p w14:paraId="3337F126" w14:textId="5CBBD9A4" w:rsidR="00107402" w:rsidRPr="009B5B13" w:rsidRDefault="00107402"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12" w:author="Mickey  Spiegel" w:date="2019-05-01T16:20:00Z">
        <w:r w:rsidR="0038208B">
          <w:rPr>
            <w:rFonts w:eastAsia="Times New Roman"/>
            <w:color w:val="000000" w:themeColor="text1"/>
            <w:szCs w:val="18"/>
            <w:lang w:val="en-US" w:eastAsia="en-US" w:bidi="ar-SA"/>
          </w:rPr>
          <w:t>4</w:t>
        </w:r>
      </w:ins>
      <w:del w:id="213" w:author="Mickey  Spiegel" w:date="2019-05-01T16:20:00Z">
        <w:r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042B1281" w14:textId="2D994F15" w:rsidR="00107402" w:rsidRDefault="00107402" w:rsidP="00107402">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id="214" w:author="Mickey  Spiegel" w:date="2019-05-01T16:20:00Z">
        <w:r w:rsidR="0038208B">
          <w:rPr>
            <w:rFonts w:eastAsia="Times New Roman"/>
            <w:color w:val="000000" w:themeColor="text1"/>
            <w:szCs w:val="18"/>
            <w:lang w:val="en-US" w:eastAsia="en-US" w:bidi="ar-SA"/>
          </w:rPr>
          <w:t>4</w:t>
        </w:r>
      </w:ins>
      <w:del w:id="215" w:author="Mickey  Spiegel" w:date="2019-05-01T16:20:00Z">
        <w:r w:rsidDel="0038208B">
          <w:rPr>
            <w:rFonts w:eastAsia="Times New Roman"/>
            <w:color w:val="000000" w:themeColor="text1"/>
            <w:szCs w:val="18"/>
            <w:lang w:val="en-US" w:eastAsia="en-US" w:bidi="ar-SA"/>
          </w:rPr>
          <w:delText>5</w:delText>
        </w:r>
      </w:del>
      <w:r w:rsidRPr="009B5B13">
        <w:rPr>
          <w:rFonts w:eastAsia="Times New Roman"/>
          <w:color w:val="000000" w:themeColor="text1"/>
          <w:szCs w:val="18"/>
          <w:lang w:val="en-US" w:eastAsia="en-US" w:bidi="ar-SA"/>
        </w:rPr>
        <w:t>].</w:t>
      </w:r>
      <w:proofErr w:type="spellStart"/>
      <w:proofErr w:type="gramStart"/>
      <w:r w:rsidRPr="009B5B13">
        <w:rPr>
          <w:rFonts w:eastAsia="Times New Roman"/>
          <w:color w:val="000000" w:themeColor="text1"/>
          <w:szCs w:val="18"/>
          <w:lang w:val="en-US" w:eastAsia="en-US" w:bidi="ar-SA"/>
        </w:rPr>
        <w:t>value.objlist</w:t>
      </w:r>
      <w:proofErr w:type="gramEnd"/>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 xml:space="preserve"> = </w:t>
      </w:r>
      <w:proofErr w:type="spellStart"/>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proofErr w:type="spellEnd"/>
      <w:r>
        <w:rPr>
          <w:rFonts w:eastAsia="Times New Roman"/>
          <w:color w:val="000000" w:themeColor="text1"/>
          <w:szCs w:val="18"/>
          <w:lang w:val="en-US" w:eastAsia="en-US" w:bidi="ar-SA"/>
        </w:rPr>
        <w:t>;</w:t>
      </w:r>
    </w:p>
    <w:p w14:paraId="03718E39" w14:textId="77777777" w:rsidR="003656E8" w:rsidRDefault="003656E8" w:rsidP="00224A19">
      <w:pPr>
        <w:spacing w:after="0"/>
        <w:ind w:left="720"/>
        <w:rPr>
          <w:rFonts w:eastAsia="Times New Roman"/>
          <w:color w:val="000000" w:themeColor="text1"/>
          <w:szCs w:val="18"/>
          <w:lang w:val="en-US" w:eastAsia="en-US" w:bidi="ar-SA"/>
        </w:rPr>
      </w:pPr>
    </w:p>
    <w:p w14:paraId="3669CC64" w14:textId="6D7B9EAF"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16" w:author="Mickey  Spiegel" w:date="2019-05-01T16:20:00Z">
        <w:r w:rsidR="0038208B">
          <w:rPr>
            <w:rFonts w:eastAsia="Times New Roman"/>
            <w:color w:val="000000" w:themeColor="text1"/>
            <w:szCs w:val="18"/>
            <w:lang w:val="en-US" w:eastAsia="en-US" w:bidi="ar-SA"/>
          </w:rPr>
          <w:t>5</w:t>
        </w:r>
      </w:ins>
      <w:del w:id="217" w:author="Mickey  Spiegel" w:date="2019-05-01T16:20:00Z">
        <w:r w:rsidR="00E20E8D" w:rsidDel="0038208B">
          <w:rPr>
            <w:rFonts w:eastAsia="Times New Roman"/>
            <w:color w:val="000000" w:themeColor="text1"/>
            <w:szCs w:val="18"/>
            <w:lang w:val="en-US" w:eastAsia="en-US" w:bidi="ar-SA"/>
          </w:rPr>
          <w:delText>6</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MAX_HOP_COUNT</w:t>
      </w:r>
      <w:r w:rsidRPr="009B5B13">
        <w:rPr>
          <w:rFonts w:eastAsia="Times New Roman"/>
          <w:color w:val="000000" w:themeColor="text1"/>
          <w:szCs w:val="18"/>
          <w:lang w:val="en-US" w:eastAsia="en-US" w:bidi="ar-SA"/>
        </w:rPr>
        <w:t>;</w:t>
      </w:r>
    </w:p>
    <w:p w14:paraId="13D2EE33" w14:textId="3A839969"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18" w:author="Mickey  Spiegel" w:date="2019-05-01T16:20:00Z">
        <w:r w:rsidR="0038208B">
          <w:rPr>
            <w:rFonts w:eastAsia="Times New Roman"/>
            <w:color w:val="000000" w:themeColor="text1"/>
            <w:szCs w:val="18"/>
            <w:lang w:val="en-US" w:eastAsia="en-US" w:bidi="ar-SA"/>
          </w:rPr>
          <w:t>5</w:t>
        </w:r>
      </w:ins>
      <w:del w:id="219" w:author="Mickey  Spiegel" w:date="2019-05-01T16:20:00Z">
        <w:r w:rsidR="00E20E8D" w:rsidDel="0038208B">
          <w:rPr>
            <w:rFonts w:eastAsia="Times New Roman"/>
            <w:color w:val="000000" w:themeColor="text1"/>
            <w:szCs w:val="18"/>
            <w:lang w:val="en-US" w:eastAsia="en-US" w:bidi="ar-SA"/>
          </w:rPr>
          <w:delText>6</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00C366BA">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8;</w:t>
      </w:r>
    </w:p>
    <w:p w14:paraId="1E08D426" w14:textId="77777777" w:rsidR="003656E8" w:rsidRDefault="003656E8" w:rsidP="00224A19">
      <w:pPr>
        <w:spacing w:after="0"/>
        <w:ind w:left="720"/>
        <w:rPr>
          <w:rFonts w:eastAsia="Times New Roman"/>
          <w:color w:val="000000" w:themeColor="text1"/>
          <w:szCs w:val="18"/>
          <w:lang w:val="en-US" w:eastAsia="en-US" w:bidi="ar-SA"/>
        </w:rPr>
      </w:pPr>
    </w:p>
    <w:p w14:paraId="53BF836E" w14:textId="65A1121B" w:rsidR="00224A19"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0" w:author="Mickey  Spiegel" w:date="2019-05-01T16:20:00Z">
        <w:r w:rsidR="0038208B">
          <w:rPr>
            <w:rFonts w:eastAsia="Times New Roman"/>
            <w:color w:val="000000" w:themeColor="text1"/>
            <w:szCs w:val="18"/>
            <w:lang w:val="en-US" w:eastAsia="en-US" w:bidi="ar-SA"/>
          </w:rPr>
          <w:t>6</w:t>
        </w:r>
      </w:ins>
      <w:del w:id="221" w:author="Mickey  Spiegel" w:date="2019-05-01T16:20:00Z">
        <w:r w:rsidR="00E20E8D" w:rsidDel="0038208B">
          <w:rPr>
            <w:rFonts w:eastAsia="Times New Roman"/>
            <w:color w:val="000000" w:themeColor="text1"/>
            <w:szCs w:val="18"/>
            <w:lang w:val="en-US" w:eastAsia="en-US" w:bidi="ar-SA"/>
          </w:rPr>
          <w:delText>7</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p>
    <w:p w14:paraId="7521F3B1" w14:textId="6F408227"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2" w:author="Mickey  Spiegel" w:date="2019-05-01T16:20:00Z">
        <w:r w:rsidR="0038208B">
          <w:rPr>
            <w:rFonts w:eastAsia="Times New Roman"/>
            <w:color w:val="000000" w:themeColor="text1"/>
            <w:szCs w:val="18"/>
            <w:lang w:val="en-US" w:eastAsia="en-US" w:bidi="ar-SA"/>
          </w:rPr>
          <w:t>6</w:t>
        </w:r>
      </w:ins>
      <w:del w:id="223" w:author="Mickey  Spiegel" w:date="2019-05-01T16:20:00Z">
        <w:r w:rsidR="00E20E8D" w:rsidDel="0038208B">
          <w:rPr>
            <w:rFonts w:eastAsia="Times New Roman"/>
            <w:color w:val="000000" w:themeColor="text1"/>
            <w:szCs w:val="18"/>
            <w:lang w:val="en-US" w:eastAsia="en-US" w:bidi="ar-SA"/>
          </w:rPr>
          <w:delText>7</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1500;</w:t>
      </w:r>
    </w:p>
    <w:p w14:paraId="328EBA3F" w14:textId="77777777" w:rsidR="003656E8" w:rsidRDefault="003656E8" w:rsidP="00224A19">
      <w:pPr>
        <w:spacing w:after="0"/>
        <w:ind w:left="720"/>
        <w:rPr>
          <w:rFonts w:eastAsia="Times New Roman"/>
          <w:color w:val="000000" w:themeColor="text1"/>
          <w:szCs w:val="18"/>
          <w:lang w:val="en-US" w:eastAsia="en-US" w:bidi="ar-SA"/>
        </w:rPr>
      </w:pPr>
    </w:p>
    <w:p w14:paraId="288BE0EC" w14:textId="18CE0509"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4" w:author="Mickey  Spiegel" w:date="2019-05-01T16:20:00Z">
        <w:r w:rsidR="0038208B">
          <w:rPr>
            <w:rFonts w:eastAsia="Times New Roman"/>
            <w:color w:val="000000" w:themeColor="text1"/>
            <w:szCs w:val="18"/>
            <w:lang w:val="en-US" w:eastAsia="en-US" w:bidi="ar-SA"/>
          </w:rPr>
          <w:t>7</w:t>
        </w:r>
      </w:ins>
      <w:del w:id="225" w:author="Mickey  Spiegel" w:date="2019-05-01T16:20:00Z">
        <w:r w:rsidR="00E20E8D" w:rsidDel="0038208B">
          <w:rPr>
            <w:rFonts w:eastAsia="Times New Roman"/>
            <w:color w:val="000000" w:themeColor="text1"/>
            <w:szCs w:val="18"/>
            <w:lang w:val="en-US" w:eastAsia="en-US" w:bidi="ar-SA"/>
          </w:rPr>
          <w:delText>8</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p>
    <w:p w14:paraId="19409601" w14:textId="32A3EF48"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6" w:author="Mickey  Spiegel" w:date="2019-05-01T16:20:00Z">
        <w:r w:rsidR="0038208B">
          <w:rPr>
            <w:rFonts w:eastAsia="Times New Roman"/>
            <w:color w:val="000000" w:themeColor="text1"/>
            <w:szCs w:val="18"/>
            <w:lang w:val="en-US" w:eastAsia="en-US" w:bidi="ar-SA"/>
          </w:rPr>
          <w:t>7</w:t>
        </w:r>
      </w:ins>
      <w:del w:id="227" w:author="Mickey  Spiegel" w:date="2019-05-01T16:20:00Z">
        <w:r w:rsidR="00E20E8D" w:rsidDel="0038208B">
          <w:rPr>
            <w:rFonts w:eastAsia="Times New Roman"/>
            <w:color w:val="000000" w:themeColor="text1"/>
            <w:szCs w:val="18"/>
            <w:lang w:val="en-US" w:eastAsia="en-US" w:bidi="ar-SA"/>
          </w:rPr>
          <w:delText>8</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w:t>
      </w:r>
    </w:p>
    <w:p w14:paraId="5DC756CA" w14:textId="77777777" w:rsidR="003656E8" w:rsidRDefault="003656E8" w:rsidP="00224A19">
      <w:pPr>
        <w:spacing w:after="0"/>
        <w:ind w:left="720"/>
        <w:rPr>
          <w:rFonts w:eastAsia="Times New Roman"/>
          <w:color w:val="000000" w:themeColor="text1"/>
          <w:szCs w:val="18"/>
          <w:lang w:val="en-US" w:eastAsia="en-US" w:bidi="ar-SA"/>
        </w:rPr>
      </w:pPr>
    </w:p>
    <w:p w14:paraId="43596697" w14:textId="561F5BCC"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28" w:author="Mickey  Spiegel" w:date="2019-05-01T16:20:00Z">
        <w:r w:rsidR="0038208B">
          <w:rPr>
            <w:rFonts w:eastAsia="Times New Roman"/>
            <w:color w:val="000000" w:themeColor="text1"/>
            <w:szCs w:val="18"/>
            <w:lang w:val="en-US" w:eastAsia="en-US" w:bidi="ar-SA"/>
          </w:rPr>
          <w:t>8</w:t>
        </w:r>
      </w:ins>
      <w:del w:id="229" w:author="Mickey  Spiegel" w:date="2019-05-01T16:20:00Z">
        <w:r w:rsidR="00E20E8D" w:rsidDel="0038208B">
          <w:rPr>
            <w:rFonts w:eastAsia="Times New Roman"/>
            <w:color w:val="000000" w:themeColor="text1"/>
            <w:szCs w:val="18"/>
            <w:lang w:val="en-US" w:eastAsia="en-US" w:bidi="ar-SA"/>
          </w:rPr>
          <w:delText>9</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p>
    <w:p w14:paraId="57C17536" w14:textId="0C117542"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30" w:author="Mickey  Spiegel" w:date="2019-05-01T16:20:00Z">
        <w:r w:rsidR="0038208B">
          <w:rPr>
            <w:rFonts w:eastAsia="Times New Roman"/>
            <w:color w:val="000000" w:themeColor="text1"/>
            <w:szCs w:val="18"/>
            <w:lang w:val="en-US" w:eastAsia="en-US" w:bidi="ar-SA"/>
          </w:rPr>
          <w:t>8</w:t>
        </w:r>
      </w:ins>
      <w:del w:id="231" w:author="Mickey  Spiegel" w:date="2019-05-01T16:20:00Z">
        <w:r w:rsidR="00E20E8D" w:rsidDel="0038208B">
          <w:rPr>
            <w:rFonts w:eastAsia="Times New Roman"/>
            <w:color w:val="000000" w:themeColor="text1"/>
            <w:szCs w:val="18"/>
            <w:lang w:val="en-US" w:eastAsia="en-US" w:bidi="ar-SA"/>
          </w:rPr>
          <w:delText>9</w:delText>
        </w:r>
      </w:del>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true;</w:t>
      </w:r>
    </w:p>
    <w:p w14:paraId="33BA87F6" w14:textId="77777777" w:rsidR="003656E8" w:rsidRDefault="003656E8" w:rsidP="00224A19">
      <w:pPr>
        <w:spacing w:after="0"/>
        <w:ind w:left="720"/>
        <w:rPr>
          <w:rFonts w:eastAsia="Times New Roman"/>
          <w:color w:val="000000" w:themeColor="text1"/>
          <w:szCs w:val="18"/>
          <w:lang w:val="en-US" w:eastAsia="en-US" w:bidi="ar-SA"/>
        </w:rPr>
      </w:pPr>
    </w:p>
    <w:p w14:paraId="15FEBF10" w14:textId="14CC17C8"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32" w:author="Mickey  Spiegel" w:date="2019-05-01T16:20:00Z">
        <w:r w:rsidR="0038208B">
          <w:rPr>
            <w:rFonts w:eastAsia="Times New Roman"/>
            <w:color w:val="000000" w:themeColor="text1"/>
            <w:szCs w:val="18"/>
            <w:lang w:val="en-US" w:eastAsia="en-US" w:bidi="ar-SA"/>
          </w:rPr>
          <w:t>9</w:t>
        </w:r>
      </w:ins>
      <w:del w:id="233" w:author="Mickey  Spiegel" w:date="2019-05-01T16:20:00Z">
        <w:r w:rsidR="00E20E8D" w:rsidDel="0038208B">
          <w:rPr>
            <w:rFonts w:eastAsia="Times New Roman"/>
            <w:color w:val="000000" w:themeColor="text1"/>
            <w:szCs w:val="18"/>
            <w:lang w:val="en-US" w:eastAsia="en-US" w:bidi="ar-SA"/>
          </w:rPr>
          <w:delText>1</w:delText>
        </w:r>
        <w:r w:rsidRPr="009B5B13" w:rsidDel="0038208B">
          <w:rPr>
            <w:rFonts w:eastAsia="Times New Roman"/>
            <w:color w:val="000000" w:themeColor="text1"/>
            <w:szCs w:val="18"/>
            <w:lang w:val="en-US" w:eastAsia="en-US" w:bidi="ar-SA"/>
          </w:rPr>
          <w:delText>0</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INGRESS_SAMPLEPACKET_ENABLE</w:t>
      </w:r>
      <w:r w:rsidRPr="009B5B13">
        <w:rPr>
          <w:rFonts w:eastAsia="Times New Roman"/>
          <w:color w:val="000000" w:themeColor="text1"/>
          <w:szCs w:val="18"/>
          <w:lang w:val="en-US" w:eastAsia="en-US" w:bidi="ar-SA"/>
        </w:rPr>
        <w:t>;</w:t>
      </w:r>
    </w:p>
    <w:p w14:paraId="68F4825B" w14:textId="74B90CF9" w:rsidR="003656E8" w:rsidRDefault="003656E8"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ins w:id="234" w:author="Mickey  Spiegel" w:date="2019-05-01T16:20:00Z">
        <w:r w:rsidR="0038208B">
          <w:rPr>
            <w:rFonts w:eastAsia="Times New Roman"/>
            <w:color w:val="000000" w:themeColor="text1"/>
            <w:szCs w:val="18"/>
            <w:lang w:val="en-US" w:eastAsia="en-US" w:bidi="ar-SA"/>
          </w:rPr>
          <w:t>9</w:t>
        </w:r>
      </w:ins>
      <w:del w:id="235" w:author="Mickey  Spiegel" w:date="2019-05-01T16:20:00Z">
        <w:r w:rsidR="00E20E8D" w:rsidDel="0038208B">
          <w:rPr>
            <w:rFonts w:eastAsia="Times New Roman"/>
            <w:color w:val="000000" w:themeColor="text1"/>
            <w:szCs w:val="18"/>
            <w:lang w:val="en-US" w:eastAsia="en-US" w:bidi="ar-SA"/>
          </w:rPr>
          <w:delText>1</w:delText>
        </w:r>
        <w:r w:rsidRPr="009B5B13" w:rsidDel="0038208B">
          <w:rPr>
            <w:rFonts w:eastAsia="Times New Roman"/>
            <w:color w:val="000000" w:themeColor="text1"/>
            <w:szCs w:val="18"/>
            <w:lang w:val="en-US" w:eastAsia="en-US" w:bidi="ar-SA"/>
          </w:rPr>
          <w:delText>0</w:delText>
        </w:r>
      </w:del>
      <w:r w:rsidRPr="009B5B13">
        <w:rPr>
          <w:rFonts w:eastAsia="Times New Roman"/>
          <w:color w:val="000000" w:themeColor="text1"/>
          <w:szCs w:val="18"/>
          <w:lang w:val="en-US" w:eastAsia="en-US" w:bidi="ar-SA"/>
        </w:rPr>
        <w:t>].</w:t>
      </w:r>
      <w:proofErr w:type="spellStart"/>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.oid</w:t>
      </w:r>
      <w:proofErr w:type="spellEnd"/>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w:t>
      </w:r>
      <w:proofErr w:type="spellStart"/>
      <w:r w:rsidR="00E20E8D">
        <w:rPr>
          <w:rFonts w:eastAsia="Times New Roman"/>
          <w:color w:val="000000" w:themeColor="text1"/>
          <w:szCs w:val="18"/>
          <w:lang w:val="en-US" w:eastAsia="en-US" w:bidi="ar-SA"/>
        </w:rPr>
        <w:t>sai_tam_int_samplepacket_object</w:t>
      </w:r>
      <w:proofErr w:type="spellEnd"/>
      <w:r w:rsidR="00E20E8D">
        <w:rPr>
          <w:rFonts w:eastAsia="Times New Roman"/>
          <w:color w:val="000000" w:themeColor="text1"/>
          <w:szCs w:val="18"/>
          <w:lang w:val="en-US" w:eastAsia="en-US" w:bidi="ar-SA"/>
        </w:rPr>
        <w:t>;</w:t>
      </w:r>
    </w:p>
    <w:p w14:paraId="0739CA15" w14:textId="77777777" w:rsidR="003656E8" w:rsidRDefault="003656E8" w:rsidP="00224A19">
      <w:pPr>
        <w:spacing w:after="0"/>
        <w:ind w:left="720"/>
        <w:rPr>
          <w:rFonts w:eastAsia="Times New Roman"/>
          <w:color w:val="000000" w:themeColor="text1"/>
          <w:szCs w:val="18"/>
          <w:lang w:val="en-US" w:eastAsia="en-US" w:bidi="ar-SA"/>
        </w:rPr>
      </w:pPr>
    </w:p>
    <w:p w14:paraId="4F0A461E" w14:textId="7A33AAEF"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1</w:t>
      </w:r>
      <w:ins w:id="236" w:author="Mickey  Spiegel" w:date="2019-05-01T16:20:00Z">
        <w:r w:rsidR="0038208B">
          <w:rPr>
            <w:rFonts w:eastAsia="Times New Roman"/>
            <w:color w:val="000000" w:themeColor="text1"/>
            <w:szCs w:val="18"/>
            <w:lang w:val="en-US" w:eastAsia="en-US" w:bidi="ar-SA"/>
          </w:rPr>
          <w:t>0</w:t>
        </w:r>
      </w:ins>
      <w:del w:id="237"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_ATTR_COLLECTOR_LIST;</w:t>
      </w:r>
    </w:p>
    <w:p w14:paraId="5830D978" w14:textId="2B31840B"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1</w:t>
      </w:r>
      <w:ins w:id="238" w:author="Mickey  Spiegel" w:date="2019-05-01T16:20:00Z">
        <w:r w:rsidR="0038208B">
          <w:rPr>
            <w:rFonts w:eastAsia="Times New Roman"/>
            <w:color w:val="000000" w:themeColor="text1"/>
            <w:szCs w:val="18"/>
            <w:lang w:val="en-US" w:eastAsia="en-US" w:bidi="ar-SA"/>
          </w:rPr>
          <w:t>0</w:t>
        </w:r>
      </w:ins>
      <w:del w:id="239"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14:paraId="6513B200" w14:textId="25A35F28"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ins w:id="240" w:author="Mickey  Spiegel" w:date="2019-05-01T16:20:00Z">
        <w:r w:rsidR="0038208B">
          <w:rPr>
            <w:rFonts w:eastAsia="Times New Roman"/>
            <w:color w:val="000000" w:themeColor="text1"/>
            <w:szCs w:val="18"/>
            <w:lang w:val="en-US" w:eastAsia="en-US" w:bidi="ar-SA"/>
          </w:rPr>
          <w:t>0</w:t>
        </w:r>
      </w:ins>
      <w:del w:id="241" w:author="Mickey  Spiegel" w:date="2019-05-01T16:20:00Z">
        <w:r w:rsidR="00E20E8D" w:rsidDel="0038208B">
          <w:rPr>
            <w:rFonts w:eastAsia="Times New Roman"/>
            <w:color w:val="000000" w:themeColor="text1"/>
            <w:szCs w:val="18"/>
            <w:lang w:val="en-US" w:eastAsia="en-US" w:bidi="ar-SA"/>
          </w:rPr>
          <w:delText>1</w:delText>
        </w:r>
      </w:del>
      <w:r w:rsidRPr="009B5B13">
        <w:rPr>
          <w:rFonts w:eastAsia="Times New Roman"/>
          <w:color w:val="000000" w:themeColor="text1"/>
          <w:szCs w:val="18"/>
          <w:lang w:val="en-US" w:eastAsia="en-US" w:bidi="ar-SA"/>
        </w:rPr>
        <w:t>].</w:t>
      </w:r>
      <w:proofErr w:type="spellStart"/>
      <w:proofErr w:type="gramStart"/>
      <w:r w:rsidRPr="009B5B13">
        <w:rPr>
          <w:rFonts w:eastAsia="Times New Roman"/>
          <w:color w:val="000000" w:themeColor="text1"/>
          <w:szCs w:val="18"/>
          <w:lang w:val="en-US" w:eastAsia="en-US" w:bidi="ar-SA"/>
        </w:rPr>
        <w:t>value.objlist</w:t>
      </w:r>
      <w:proofErr w:type="gramEnd"/>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14:paraId="3FA088EF" w14:textId="77777777" w:rsidR="003656E8" w:rsidRDefault="003656E8" w:rsidP="003656E8">
      <w:pPr>
        <w:spacing w:after="0"/>
        <w:rPr>
          <w:rFonts w:eastAsia="Times New Roman"/>
          <w:color w:val="000000" w:themeColor="text1"/>
          <w:szCs w:val="18"/>
          <w:lang w:val="en-US" w:eastAsia="en-US" w:bidi="ar-SA"/>
        </w:rPr>
      </w:pPr>
    </w:p>
    <w:p w14:paraId="0CB217FD" w14:textId="185ABA23" w:rsidR="00224A19" w:rsidRPr="009B5B13" w:rsidDel="0038208B" w:rsidRDefault="00224A19" w:rsidP="00224A19">
      <w:pPr>
        <w:spacing w:after="0"/>
        <w:ind w:left="720"/>
        <w:rPr>
          <w:del w:id="242" w:author="Mickey  Spiegel" w:date="2019-05-01T16:20:00Z"/>
          <w:rFonts w:eastAsia="Times New Roman"/>
          <w:color w:val="000000" w:themeColor="text1"/>
          <w:szCs w:val="18"/>
          <w:lang w:val="en-US" w:eastAsia="en-US" w:bidi="ar-SA"/>
        </w:rPr>
      </w:pPr>
      <w:del w:id="243" w:author="Mickey  Spiegel" w:date="2019-05-01T16:20:00Z">
        <w:r w:rsidRPr="009B5B13" w:rsidDel="0038208B">
          <w:rPr>
            <w:rFonts w:eastAsia="Times New Roman"/>
            <w:color w:val="000000" w:themeColor="text1"/>
            <w:szCs w:val="18"/>
            <w:lang w:val="en-US" w:eastAsia="en-US" w:bidi="ar-SA"/>
          </w:rPr>
          <w:delText>sai_attr_list[</w:delText>
        </w:r>
        <w:r w:rsidR="00E20E8D" w:rsidDel="0038208B">
          <w:rPr>
            <w:rFonts w:eastAsia="Times New Roman"/>
            <w:color w:val="000000" w:themeColor="text1"/>
            <w:szCs w:val="18"/>
            <w:lang w:val="en-US" w:eastAsia="en-US" w:bidi="ar-SA"/>
          </w:rPr>
          <w:delText>12</w:delText>
        </w:r>
        <w:r w:rsidRPr="009B5B13" w:rsidDel="0038208B">
          <w:rPr>
            <w:rFonts w:eastAsia="Times New Roman"/>
            <w:color w:val="000000" w:themeColor="text1"/>
            <w:szCs w:val="18"/>
            <w:lang w:val="en-US" w:eastAsia="en-US" w:bidi="ar-SA"/>
          </w:rPr>
          <w:delText>].id = SAI_TAM_</w:delText>
        </w:r>
        <w:r w:rsidDel="0038208B">
          <w:rPr>
            <w:rFonts w:eastAsia="Times New Roman"/>
            <w:color w:val="000000" w:themeColor="text1"/>
            <w:szCs w:val="18"/>
            <w:lang w:val="en-US" w:eastAsia="en-US" w:bidi="ar-SA"/>
          </w:rPr>
          <w:delText>INT</w:delText>
        </w:r>
        <w:r w:rsidRPr="009B5B13" w:rsidDel="0038208B">
          <w:rPr>
            <w:rFonts w:eastAsia="Times New Roman"/>
            <w:color w:val="000000" w:themeColor="text1"/>
            <w:szCs w:val="18"/>
            <w:lang w:val="en-US" w:eastAsia="en-US" w:bidi="ar-SA"/>
          </w:rPr>
          <w:delText xml:space="preserve">_ATTR_ </w:delText>
        </w:r>
        <w:r w:rsidDel="0038208B">
          <w:rPr>
            <w:rFonts w:eastAsia="Times New Roman"/>
            <w:color w:val="000000" w:themeColor="text1"/>
            <w:szCs w:val="18"/>
            <w:lang w:val="en-US" w:eastAsia="en-US" w:bidi="ar-SA"/>
          </w:rPr>
          <w:delText>DSCP_VALUE</w:delText>
        </w:r>
        <w:r w:rsidRPr="009B5B13" w:rsidDel="0038208B">
          <w:rPr>
            <w:rFonts w:eastAsia="Times New Roman"/>
            <w:color w:val="000000" w:themeColor="text1"/>
            <w:szCs w:val="18"/>
            <w:lang w:val="en-US" w:eastAsia="en-US" w:bidi="ar-SA"/>
          </w:rPr>
          <w:delText>;</w:delText>
        </w:r>
      </w:del>
    </w:p>
    <w:p w14:paraId="274EEC40" w14:textId="4760F970" w:rsidR="003656E8" w:rsidDel="0038208B" w:rsidRDefault="003656E8" w:rsidP="00224A19">
      <w:pPr>
        <w:spacing w:after="0"/>
        <w:ind w:left="720"/>
        <w:rPr>
          <w:del w:id="244" w:author="Mickey  Spiegel" w:date="2019-05-01T16:20:00Z"/>
          <w:rFonts w:eastAsia="Times New Roman"/>
          <w:color w:val="000000" w:themeColor="text1"/>
          <w:szCs w:val="18"/>
          <w:lang w:val="en-US" w:eastAsia="en-US" w:bidi="ar-SA"/>
        </w:rPr>
      </w:pPr>
      <w:del w:id="245" w:author="Mickey  Spiegel" w:date="2019-05-01T16:20:00Z">
        <w:r w:rsidRPr="009B5B13" w:rsidDel="0038208B">
          <w:rPr>
            <w:rFonts w:eastAsia="Times New Roman"/>
            <w:color w:val="000000" w:themeColor="text1"/>
            <w:szCs w:val="18"/>
            <w:lang w:val="en-US" w:eastAsia="en-US" w:bidi="ar-SA"/>
          </w:rPr>
          <w:delText>sai_attr_list[</w:delText>
        </w:r>
        <w:r w:rsidR="00E20E8D" w:rsidDel="0038208B">
          <w:rPr>
            <w:rFonts w:eastAsia="Times New Roman"/>
            <w:color w:val="000000" w:themeColor="text1"/>
            <w:szCs w:val="18"/>
            <w:lang w:val="en-US" w:eastAsia="en-US" w:bidi="ar-SA"/>
          </w:rPr>
          <w:delText>12</w:delText>
        </w:r>
        <w:r w:rsidRPr="009B5B13" w:rsidDel="0038208B">
          <w:rPr>
            <w:rFonts w:eastAsia="Times New Roman"/>
            <w:color w:val="000000" w:themeColor="text1"/>
            <w:szCs w:val="18"/>
            <w:lang w:val="en-US" w:eastAsia="en-US" w:bidi="ar-SA"/>
          </w:rPr>
          <w:delText>].</w:delText>
        </w:r>
        <w:r w:rsidDel="0038208B">
          <w:rPr>
            <w:rFonts w:eastAsia="Times New Roman"/>
            <w:color w:val="000000" w:themeColor="text1"/>
            <w:szCs w:val="18"/>
            <w:lang w:val="en-US" w:eastAsia="en-US" w:bidi="ar-SA"/>
          </w:rPr>
          <w:delText>value.</w:delText>
        </w:r>
        <w:r w:rsidR="00E20E8D" w:rsidDel="0038208B">
          <w:rPr>
            <w:rFonts w:eastAsia="Times New Roman"/>
            <w:color w:val="000000" w:themeColor="text1"/>
            <w:szCs w:val="18"/>
            <w:lang w:val="en-US" w:eastAsia="en-US" w:bidi="ar-SA"/>
          </w:rPr>
          <w:delText>u</w:delText>
        </w:r>
        <w:r w:rsidDel="0038208B">
          <w:rPr>
            <w:rFonts w:eastAsia="Times New Roman"/>
            <w:color w:val="000000" w:themeColor="text1"/>
            <w:szCs w:val="18"/>
            <w:lang w:val="en-US" w:eastAsia="en-US" w:bidi="ar-SA"/>
          </w:rPr>
          <w:delText>32</w:delText>
        </w:r>
        <w:r w:rsidRPr="009B5B13" w:rsidDel="0038208B">
          <w:rPr>
            <w:rFonts w:eastAsia="Times New Roman"/>
            <w:color w:val="000000" w:themeColor="text1"/>
            <w:szCs w:val="18"/>
            <w:lang w:val="en-US" w:eastAsia="en-US" w:bidi="ar-SA"/>
          </w:rPr>
          <w:delText xml:space="preserve"> =</w:delText>
        </w:r>
        <w:r w:rsidR="00E20E8D" w:rsidDel="0038208B">
          <w:rPr>
            <w:rFonts w:eastAsia="Times New Roman"/>
            <w:color w:val="000000" w:themeColor="text1"/>
            <w:szCs w:val="18"/>
            <w:lang w:val="en-US" w:eastAsia="en-US" w:bidi="ar-SA"/>
          </w:rPr>
          <w:delText xml:space="preserve"> 3</w:delText>
        </w:r>
      </w:del>
    </w:p>
    <w:p w14:paraId="19CA1497" w14:textId="6E4E2443" w:rsidR="003656E8" w:rsidDel="0038208B" w:rsidRDefault="003656E8" w:rsidP="003656E8">
      <w:pPr>
        <w:spacing w:after="0"/>
        <w:rPr>
          <w:del w:id="246" w:author="Mickey  Spiegel" w:date="2019-05-01T16:20:00Z"/>
          <w:rFonts w:eastAsia="Times New Roman"/>
          <w:color w:val="000000" w:themeColor="text1"/>
          <w:szCs w:val="18"/>
          <w:lang w:val="en-US" w:eastAsia="en-US" w:bidi="ar-SA"/>
        </w:rPr>
      </w:pPr>
    </w:p>
    <w:p w14:paraId="7884A750" w14:textId="466F5413" w:rsidR="003656E8" w:rsidRPr="009B5B13" w:rsidRDefault="003656E8" w:rsidP="003656E8">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1</w:t>
      </w:r>
      <w:ins w:id="247" w:author="Mickey  Spiegel" w:date="2019-05-01T16:20:00Z">
        <w:r w:rsidR="0038208B">
          <w:rPr>
            <w:rFonts w:eastAsia="Times New Roman"/>
            <w:color w:val="000000" w:themeColor="text1"/>
            <w:szCs w:val="18"/>
            <w:lang w:val="en-US" w:eastAsia="en-US" w:bidi="ar-SA"/>
          </w:rPr>
          <w:t>1</w:t>
        </w:r>
      </w:ins>
      <w:del w:id="248" w:author="Mickey  Spiegel" w:date="2019-05-01T16:20:00Z">
        <w:r w:rsidR="00E20E8D" w:rsidDel="0038208B">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p>
    <w:p w14:paraId="1413ACB0" w14:textId="6EB8C890" w:rsidR="003656E8" w:rsidRDefault="003656E8" w:rsidP="00E20E8D">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E20E8D">
        <w:rPr>
          <w:rFonts w:eastAsia="Times New Roman"/>
          <w:color w:val="000000" w:themeColor="text1"/>
          <w:szCs w:val="18"/>
          <w:lang w:val="en-US" w:eastAsia="en-US" w:bidi="ar-SA"/>
        </w:rPr>
        <w:t>1</w:t>
      </w:r>
      <w:ins w:id="249" w:author="Mickey  Spiegel" w:date="2019-05-01T16:20:00Z">
        <w:r w:rsidR="0038208B">
          <w:rPr>
            <w:rFonts w:eastAsia="Times New Roman"/>
            <w:color w:val="000000" w:themeColor="text1"/>
            <w:szCs w:val="18"/>
            <w:lang w:val="en-US" w:eastAsia="en-US" w:bidi="ar-SA"/>
          </w:rPr>
          <w:t>1</w:t>
        </w:r>
      </w:ins>
      <w:del w:id="250" w:author="Mickey  Spiegel" w:date="2019-05-01T16:20:00Z">
        <w:r w:rsidR="00E20E8D" w:rsidDel="0038208B">
          <w:rPr>
            <w:rFonts w:eastAsia="Times New Roman"/>
            <w:color w:val="000000" w:themeColor="text1"/>
            <w:szCs w:val="18"/>
            <w:lang w:val="en-US" w:eastAsia="en-US" w:bidi="ar-SA"/>
          </w:rPr>
          <w:delText>3</w:delText>
        </w:r>
      </w:del>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14:paraId="51D4A2E5"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657A058E" w14:textId="2AB60DAA"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sidR="00E20E8D">
        <w:rPr>
          <w:rFonts w:eastAsia="Times New Roman"/>
          <w:color w:val="000000" w:themeColor="text1"/>
          <w:szCs w:val="18"/>
          <w:lang w:val="en-US" w:eastAsia="en-US" w:bidi="ar-SA"/>
        </w:rPr>
        <w:t>1</w:t>
      </w:r>
      <w:ins w:id="251" w:author="Mickey  Spiegel" w:date="2019-04-17T21:03:00Z">
        <w:r w:rsidR="0038208B">
          <w:rPr>
            <w:rFonts w:eastAsia="Times New Roman"/>
            <w:color w:val="000000" w:themeColor="text1"/>
            <w:szCs w:val="18"/>
            <w:lang w:val="en-US" w:eastAsia="en-US" w:bidi="ar-SA"/>
          </w:rPr>
          <w:t>2</w:t>
        </w:r>
      </w:ins>
      <w:del w:id="252" w:author="Mickey  Spiegel" w:date="2019-04-17T21:03:00Z">
        <w:r w:rsidR="00E20E8D" w:rsidDel="005650E0">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w:t>
      </w:r>
    </w:p>
    <w:p w14:paraId="1533F4AD"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053E4D65" w14:textId="77777777" w:rsidR="00224A19" w:rsidRPr="009B5B13" w:rsidRDefault="00224A19" w:rsidP="00224A19">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w:t>
      </w:r>
      <w:r w:rsidR="00E20E8D">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p>
    <w:p w14:paraId="422BC62D"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w:t>
      </w:r>
      <w:r w:rsidR="00E20E8D">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color w:val="000000" w:themeColor="text1"/>
          <w:szCs w:val="18"/>
          <w:lang w:val="en-US" w:eastAsia="en-US" w:bidi="ar-SA"/>
        </w:rPr>
        <w:t>,</w:t>
      </w:r>
    </w:p>
    <w:p w14:paraId="245E85D0"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14:paraId="594051C1"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14:paraId="138D471C" w14:textId="77777777" w:rsidR="00224A19" w:rsidRPr="009B5B13" w:rsidRDefault="00224A19" w:rsidP="00224A19">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14:paraId="2DEDC986" w14:textId="77777777" w:rsidR="00224A19" w:rsidRPr="00224A19" w:rsidRDefault="00224A19" w:rsidP="00224A19">
      <w:pPr>
        <w:pStyle w:val="NormalWeb"/>
        <w:rPr>
          <w:lang w:val="en-IN"/>
        </w:rPr>
      </w:pPr>
    </w:p>
    <w:p w14:paraId="1658F70B" w14:textId="4BAADA10"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253" w:author="Mickey  Spiegel" w:date="2019-04-17T20:56:00Z">
        <w:r w:rsidR="005650E0">
          <w:rPr>
            <w:rFonts w:eastAsia="Times New Roman"/>
            <w:b/>
            <w:bCs/>
            <w:color w:val="000000" w:themeColor="text1"/>
            <w:szCs w:val="18"/>
            <w:lang w:eastAsia="en-US" w:bidi="ar-SA"/>
          </w:rPr>
          <w:t>A</w:t>
        </w:r>
      </w:ins>
      <w:ins w:id="254" w:author="Mickey  Spiegel" w:date="2019-04-17T21:24:00Z">
        <w:r w:rsidR="00587348">
          <w:rPr>
            <w:rFonts w:eastAsia="Times New Roman"/>
            <w:b/>
            <w:bCs/>
            <w:color w:val="000000" w:themeColor="text1"/>
            <w:szCs w:val="18"/>
            <w:lang w:eastAsia="en-US" w:bidi="ar-SA"/>
          </w:rPr>
          <w:t>6</w:t>
        </w:r>
      </w:ins>
      <w:del w:id="255" w:author="Mickey  Spiegel" w:date="2019-04-17T21:24:00Z">
        <w:r w:rsidDel="00587348">
          <w:rPr>
            <w:rFonts w:eastAsia="Times New Roman"/>
            <w:b/>
            <w:bCs/>
            <w:color w:val="000000" w:themeColor="text1"/>
            <w:szCs w:val="18"/>
            <w:lang w:eastAsia="en-US" w:bidi="ar-SA"/>
          </w:rPr>
          <w:delText>5</w:delText>
        </w:r>
      </w:del>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w:t>
      </w:r>
      <w:r w:rsidR="00995CA3">
        <w:rPr>
          <w:rFonts w:eastAsia="Times New Roman"/>
          <w:b/>
          <w:bCs/>
          <w:color w:val="000000" w:themeColor="text1"/>
          <w:szCs w:val="18"/>
          <w:lang w:eastAsia="en-US" w:bidi="ar-SA"/>
        </w:rPr>
        <w:t>ing to switch</w:t>
      </w:r>
    </w:p>
    <w:p w14:paraId="6E0A20E8"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0].id = SAI_TAM_ATTR_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_OBJECTS_LIST;</w:t>
      </w:r>
    </w:p>
    <w:p w14:paraId="159D622A"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51CB9EBA"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p>
    <w:p w14:paraId="0B952BA0"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4B75BBC"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1].id = SAI_TAM_ATTR_TAM_BIND_POINT_TYPE_LIST;</w:t>
      </w:r>
    </w:p>
    <w:p w14:paraId="3947277E"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14:paraId="79C2F1B3"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[0] = SAI_TAM_BIND_POINT_TYPE_</w:t>
      </w:r>
      <w:r w:rsidR="00E20E8D">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p>
    <w:p w14:paraId="46BF5391"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34F5BF1D"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14:paraId="52B1826B" w14:textId="77777777" w:rsidR="00CB06A2" w:rsidRPr="009B5B13" w:rsidRDefault="00CB06A2" w:rsidP="00CB06A2">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p>
    <w:p w14:paraId="7EE51643" w14:textId="77777777" w:rsidR="00CB06A2" w:rsidRPr="009B5B13" w:rsidRDefault="00CB06A2" w:rsidP="00CB06A2">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14:paraId="35940EE9" w14:textId="77777777" w:rsidR="00CB06A2" w:rsidRPr="009B5B13" w:rsidRDefault="00CB06A2" w:rsidP="00CB06A2">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14:paraId="0C0CE32E" w14:textId="77777777" w:rsidR="00CB06A2" w:rsidRDefault="00CB06A2" w:rsidP="00CB06A2">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lastRenderedPageBreak/>
        <w:t>attr_count</w:t>
      </w:r>
      <w:proofErr w:type="spellEnd"/>
      <w:r>
        <w:rPr>
          <w:rFonts w:eastAsia="Times New Roman"/>
          <w:bCs/>
          <w:color w:val="000000" w:themeColor="text1"/>
          <w:szCs w:val="18"/>
          <w:lang w:val="en-US" w:eastAsia="en-US" w:bidi="ar-SA"/>
        </w:rPr>
        <w:t>,</w:t>
      </w:r>
    </w:p>
    <w:p w14:paraId="657409B7" w14:textId="77777777" w:rsidR="00CB06A2" w:rsidRDefault="00CB06A2" w:rsidP="00CB06A2">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14:paraId="2FA59F8D" w14:textId="77777777" w:rsidR="00CB06A2" w:rsidRDefault="00CB06A2" w:rsidP="00CB06A2">
      <w:pPr>
        <w:pStyle w:val="NormalWeb"/>
        <w:rPr>
          <w:ins w:id="256" w:author="Mickey  Spiegel" w:date="2019-04-17T20:49:00Z"/>
          <w:lang w:val="en-IN"/>
        </w:rPr>
      </w:pPr>
    </w:p>
    <w:p w14:paraId="5E05EE7F" w14:textId="72D8804F" w:rsidR="00E13A60" w:rsidRDefault="00E13A60" w:rsidP="00E27C5F">
      <w:pPr>
        <w:rPr>
          <w:ins w:id="257" w:author="Mickey  Spiegel" w:date="2019-04-17T20:53:00Z"/>
        </w:rPr>
      </w:pPr>
      <w:ins w:id="258" w:author="Mickey  Spiegel" w:date="2019-04-17T20:49:00Z">
        <w:r>
          <w:t xml:space="preserve">Alternatively, it is </w:t>
        </w:r>
      </w:ins>
      <w:ins w:id="259" w:author="Mickey  Spiegel" w:date="2019-04-17T20:51:00Z">
        <w:r>
          <w:t xml:space="preserve">also </w:t>
        </w:r>
      </w:ins>
      <w:ins w:id="260" w:author="Mickey  Spiegel" w:date="2019-04-17T20:49:00Z">
        <w:r>
          <w:t xml:space="preserve">possible to create </w:t>
        </w:r>
      </w:ins>
      <w:ins w:id="261" w:author="Mickey  Spiegel" w:date="2019-04-17T20:52:00Z">
        <w:r>
          <w:t xml:space="preserve">an INT session using </w:t>
        </w:r>
      </w:ins>
      <w:ins w:id="262" w:author="Mickey  Spiegel" w:date="2019-04-17T21:26:00Z">
        <w:r w:rsidR="00587348">
          <w:t xml:space="preserve">a new </w:t>
        </w:r>
        <w:r w:rsidR="00587348">
          <w:rPr>
            <w:rFonts w:eastAsia="Times New Roman"/>
            <w:bCs/>
            <w:color w:val="000000" w:themeColor="text1"/>
            <w:szCs w:val="18"/>
            <w:lang w:eastAsia="en-US" w:bidi="ar-SA"/>
          </w:rPr>
          <w:t>ACL action of type “SAI_ACL_ACTION_TYPE_</w:t>
        </w:r>
        <w:r w:rsidR="00587348">
          <w:rPr>
            <w:rFonts w:eastAsia="Times New Roman"/>
            <w:bCs/>
            <w:color w:val="000000" w:themeColor="text1"/>
            <w:szCs w:val="18"/>
            <w:lang w:eastAsia="en-US" w:bidi="ar-SA"/>
          </w:rPr>
          <w:t>TAM_</w:t>
        </w:r>
        <w:r w:rsidR="00587348">
          <w:rPr>
            <w:rFonts w:eastAsia="Times New Roman"/>
            <w:bCs/>
            <w:color w:val="000000" w:themeColor="text1"/>
            <w:szCs w:val="18"/>
            <w:lang w:eastAsia="en-US" w:bidi="ar-SA"/>
          </w:rPr>
          <w:t xml:space="preserve">INT” </w:t>
        </w:r>
      </w:ins>
      <w:ins w:id="263" w:author="Mickey  Spiegel" w:date="2019-04-17T20:52:00Z">
        <w:r w:rsidR="00587348">
          <w:t>that</w:t>
        </w:r>
        <w:r>
          <w:t xml:space="preserve"> </w:t>
        </w:r>
      </w:ins>
      <w:ins w:id="264" w:author="Mickey  Spiegel" w:date="2019-04-17T21:27:00Z">
        <w:r w:rsidR="00587348">
          <w:t xml:space="preserve">binds </w:t>
        </w:r>
      </w:ins>
      <w:ins w:id="265" w:author="Mickey  Spiegel" w:date="2019-04-17T20:53:00Z">
        <w:r w:rsidR="00587348">
          <w:t>a</w:t>
        </w:r>
        <w:r>
          <w:t xml:space="preserve"> TAM INT object, following similar steps to the flow above, but in a different order with a few differences:</w:t>
        </w:r>
      </w:ins>
    </w:p>
    <w:p w14:paraId="7476AFFC" w14:textId="4FD827CE" w:rsidR="005650E0" w:rsidRDefault="005650E0" w:rsidP="005650E0">
      <w:pPr>
        <w:spacing w:after="0"/>
        <w:ind w:left="230"/>
        <w:rPr>
          <w:ins w:id="266" w:author="Mickey  Spiegel" w:date="2019-04-17T20:55:00Z"/>
          <w:rFonts w:eastAsia="Times New Roman"/>
          <w:b/>
          <w:bCs/>
          <w:color w:val="000000" w:themeColor="text1"/>
          <w:szCs w:val="18"/>
          <w:lang w:eastAsia="en-US" w:bidi="ar-SA"/>
        </w:rPr>
      </w:pPr>
      <w:ins w:id="267"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B1</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w:t>
        </w:r>
        <w:r>
          <w:rPr>
            <w:rFonts w:eastAsia="Times New Roman"/>
            <w:b/>
            <w:bCs/>
            <w:color w:val="000000" w:themeColor="text1"/>
            <w:szCs w:val="18"/>
            <w:lang w:eastAsia="en-US" w:bidi="ar-SA"/>
          </w:rPr>
          <w:t xml:space="preserve"> (same as Step </w:t>
        </w:r>
      </w:ins>
      <w:ins w:id="268" w:author="Mickey  Spiegel" w:date="2019-04-17T20:56:00Z">
        <w:r>
          <w:rPr>
            <w:rFonts w:eastAsia="Times New Roman"/>
            <w:b/>
            <w:bCs/>
            <w:color w:val="000000" w:themeColor="text1"/>
            <w:szCs w:val="18"/>
            <w:lang w:eastAsia="en-US" w:bidi="ar-SA"/>
          </w:rPr>
          <w:t>A</w:t>
        </w:r>
      </w:ins>
      <w:ins w:id="269" w:author="Mickey  Spiegel" w:date="2019-04-17T20:55:00Z">
        <w:r>
          <w:rPr>
            <w:rFonts w:eastAsia="Times New Roman"/>
            <w:b/>
            <w:bCs/>
            <w:color w:val="000000" w:themeColor="text1"/>
            <w:szCs w:val="18"/>
            <w:lang w:eastAsia="en-US" w:bidi="ar-SA"/>
          </w:rPr>
          <w:t>2 above)</w:t>
        </w:r>
      </w:ins>
    </w:p>
    <w:p w14:paraId="084A460B" w14:textId="77777777" w:rsidR="005650E0" w:rsidRPr="009B5B13" w:rsidRDefault="005650E0" w:rsidP="005650E0">
      <w:pPr>
        <w:spacing w:after="0"/>
        <w:ind w:left="720"/>
        <w:rPr>
          <w:ins w:id="270" w:author="Mickey  Spiegel" w:date="2019-04-17T20:55:00Z"/>
          <w:rFonts w:eastAsia="Times New Roman"/>
          <w:color w:val="000000" w:themeColor="text1"/>
          <w:szCs w:val="18"/>
          <w:lang w:val="en-US" w:eastAsia="en-US" w:bidi="ar-SA"/>
        </w:rPr>
      </w:pPr>
      <w:proofErr w:type="spellStart"/>
      <w:ins w:id="271"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SAI_TAM_REPORT_ATTR_TYPE;</w:t>
        </w:r>
      </w:ins>
    </w:p>
    <w:p w14:paraId="246DD243" w14:textId="3DA80B79" w:rsidR="005650E0" w:rsidRPr="009B5B13" w:rsidRDefault="005650E0" w:rsidP="005650E0">
      <w:pPr>
        <w:spacing w:after="0"/>
        <w:ind w:left="720"/>
        <w:rPr>
          <w:ins w:id="272" w:author="Mickey  Spiegel" w:date="2019-04-17T20:55:00Z"/>
          <w:rFonts w:eastAsia="Times New Roman"/>
          <w:color w:val="000000" w:themeColor="text1"/>
          <w:szCs w:val="18"/>
          <w:lang w:val="en-US" w:eastAsia="en-US" w:bidi="ar-SA"/>
        </w:rPr>
      </w:pPr>
      <w:proofErr w:type="spellStart"/>
      <w:ins w:id="273"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w:t>
        </w:r>
      </w:ins>
      <w:ins w:id="274" w:author="Mickey  Spiegel" w:date="2019-04-17T20:57:00Z">
        <w:r>
          <w:rPr>
            <w:rFonts w:eastAsia="Times New Roman"/>
            <w:bCs/>
            <w:color w:val="000000" w:themeColor="text1"/>
            <w:szCs w:val="18"/>
            <w:lang w:eastAsia="en-US" w:bidi="ar-SA"/>
          </w:rPr>
          <w:t>IPFIX</w:t>
        </w:r>
      </w:ins>
    </w:p>
    <w:p w14:paraId="24282C02" w14:textId="77777777" w:rsidR="005650E0" w:rsidRPr="009B5B13" w:rsidRDefault="005650E0" w:rsidP="005650E0">
      <w:pPr>
        <w:spacing w:after="0"/>
        <w:ind w:left="720"/>
        <w:rPr>
          <w:ins w:id="275" w:author="Mickey  Spiegel" w:date="2019-04-17T20:55:00Z"/>
          <w:rFonts w:eastAsia="Times New Roman"/>
          <w:color w:val="000000" w:themeColor="text1"/>
          <w:szCs w:val="18"/>
          <w:lang w:val="en-US" w:eastAsia="en-US" w:bidi="ar-SA"/>
        </w:rPr>
      </w:pPr>
      <w:ins w:id="276" w:author="Mickey  Spiegel" w:date="2019-04-17T20:55:00Z">
        <w:r w:rsidRPr="009B5B13">
          <w:rPr>
            <w:rFonts w:eastAsia="Times New Roman"/>
            <w:color w:val="000000" w:themeColor="text1"/>
            <w:szCs w:val="18"/>
            <w:lang w:eastAsia="en-US" w:bidi="ar-SA"/>
          </w:rPr>
          <w:t>  </w:t>
        </w:r>
      </w:ins>
    </w:p>
    <w:p w14:paraId="342D1022" w14:textId="77777777" w:rsidR="005650E0" w:rsidRPr="009B5B13" w:rsidRDefault="005650E0" w:rsidP="005650E0">
      <w:pPr>
        <w:spacing w:after="0"/>
        <w:ind w:left="720"/>
        <w:rPr>
          <w:ins w:id="277" w:author="Mickey  Spiegel" w:date="2019-04-17T20:55:00Z"/>
          <w:rFonts w:eastAsia="Times New Roman"/>
          <w:color w:val="000000" w:themeColor="text1"/>
          <w:szCs w:val="18"/>
          <w:lang w:val="en-US" w:eastAsia="en-US" w:bidi="ar-SA"/>
        </w:rPr>
      </w:pPr>
      <w:proofErr w:type="spellStart"/>
      <w:ins w:id="278"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ins>
    </w:p>
    <w:p w14:paraId="3FD0C62A" w14:textId="77777777" w:rsidR="005650E0" w:rsidRPr="009B5B13" w:rsidRDefault="005650E0" w:rsidP="005650E0">
      <w:pPr>
        <w:spacing w:after="0"/>
        <w:ind w:left="720"/>
        <w:rPr>
          <w:ins w:id="279" w:author="Mickey  Spiegel" w:date="2019-04-17T20:55:00Z"/>
          <w:rFonts w:eastAsia="Times New Roman"/>
          <w:color w:val="000000" w:themeColor="text1"/>
          <w:szCs w:val="18"/>
          <w:lang w:val="en-US" w:eastAsia="en-US" w:bidi="ar-SA"/>
        </w:rPr>
      </w:pPr>
      <w:proofErr w:type="spellStart"/>
      <w:ins w:id="280" w:author="Mickey  Spiegel" w:date="2019-04-17T20:55:00Z">
        <w:r w:rsidRPr="009B5B13">
          <w:rPr>
            <w:rFonts w:eastAsia="Times New Roman"/>
            <w:b/>
            <w:bCs/>
            <w:color w:val="000000" w:themeColor="text1"/>
            <w:szCs w:val="18"/>
            <w:lang w:val="en-US" w:eastAsia="en-US" w:bidi="ar-SA"/>
          </w:rPr>
          <w:t>sai_create_tam_report_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color w:val="000000" w:themeColor="text1"/>
            <w:szCs w:val="18"/>
            <w:lang w:val="en-US" w:eastAsia="en-US" w:bidi="ar-SA"/>
          </w:rPr>
          <w:t>(</w:t>
        </w:r>
        <w:proofErr w:type="gramEnd"/>
      </w:ins>
    </w:p>
    <w:p w14:paraId="474EFC9E" w14:textId="77777777" w:rsidR="005650E0" w:rsidRPr="009B5B13" w:rsidRDefault="005650E0" w:rsidP="005650E0">
      <w:pPr>
        <w:spacing w:after="0"/>
        <w:ind w:left="1440"/>
        <w:rPr>
          <w:ins w:id="281" w:author="Mickey  Spiegel" w:date="2019-04-17T20:55:00Z"/>
          <w:rFonts w:eastAsia="Times New Roman"/>
          <w:color w:val="000000" w:themeColor="text1"/>
          <w:szCs w:val="18"/>
          <w:lang w:val="en-US" w:eastAsia="en-US" w:bidi="ar-SA"/>
        </w:rPr>
      </w:pPr>
      <w:ins w:id="282" w:author="Mickey  Spiegel" w:date="2019-04-17T20:55: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ins>
    </w:p>
    <w:p w14:paraId="3C3E1E8D" w14:textId="77777777" w:rsidR="005650E0" w:rsidRPr="009B5B13" w:rsidRDefault="005650E0" w:rsidP="005650E0">
      <w:pPr>
        <w:spacing w:after="0"/>
        <w:ind w:left="1440"/>
        <w:rPr>
          <w:ins w:id="283" w:author="Mickey  Spiegel" w:date="2019-04-17T20:55:00Z"/>
          <w:rFonts w:eastAsia="Times New Roman"/>
          <w:color w:val="000000" w:themeColor="text1"/>
          <w:szCs w:val="18"/>
          <w:lang w:val="en-US" w:eastAsia="en-US" w:bidi="ar-SA"/>
        </w:rPr>
      </w:pPr>
      <w:proofErr w:type="spellStart"/>
      <w:ins w:id="284" w:author="Mickey  Spiegel" w:date="2019-04-17T20:55: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ins>
    </w:p>
    <w:p w14:paraId="3626E94E" w14:textId="77777777" w:rsidR="005650E0" w:rsidRPr="009B5B13" w:rsidRDefault="005650E0" w:rsidP="005650E0">
      <w:pPr>
        <w:spacing w:after="0"/>
        <w:ind w:left="1440"/>
        <w:rPr>
          <w:ins w:id="285" w:author="Mickey  Spiegel" w:date="2019-04-17T20:55:00Z"/>
          <w:rFonts w:eastAsia="Times New Roman"/>
          <w:color w:val="000000" w:themeColor="text1"/>
          <w:szCs w:val="18"/>
          <w:lang w:val="en-US" w:eastAsia="en-US" w:bidi="ar-SA"/>
        </w:rPr>
      </w:pPr>
      <w:proofErr w:type="spellStart"/>
      <w:ins w:id="286"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ins>
    </w:p>
    <w:p w14:paraId="0DD12643" w14:textId="77777777" w:rsidR="005650E0" w:rsidRPr="009B5B13" w:rsidRDefault="005650E0" w:rsidP="005650E0">
      <w:pPr>
        <w:spacing w:after="0"/>
        <w:ind w:left="1440"/>
        <w:rPr>
          <w:ins w:id="287" w:author="Mickey  Spiegel" w:date="2019-04-17T20:55:00Z"/>
          <w:rFonts w:eastAsia="Times New Roman"/>
          <w:color w:val="000000" w:themeColor="text1"/>
          <w:szCs w:val="18"/>
          <w:lang w:val="en-US" w:eastAsia="en-US" w:bidi="ar-SA"/>
        </w:rPr>
      </w:pPr>
      <w:proofErr w:type="spellStart"/>
      <w:ins w:id="288"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p>
    <w:p w14:paraId="2BB59269" w14:textId="77777777" w:rsidR="005650E0" w:rsidRDefault="005650E0" w:rsidP="005650E0">
      <w:pPr>
        <w:spacing w:after="0"/>
        <w:ind w:left="230"/>
        <w:rPr>
          <w:ins w:id="289" w:author="Mickey  Spiegel" w:date="2019-04-17T20:55:00Z"/>
          <w:rFonts w:eastAsia="Times New Roman"/>
          <w:color w:val="000000" w:themeColor="text1"/>
          <w:szCs w:val="18"/>
          <w:lang w:eastAsia="en-US" w:bidi="ar-SA"/>
        </w:rPr>
      </w:pPr>
    </w:p>
    <w:p w14:paraId="6FBE9737" w14:textId="327BEB9E" w:rsidR="005650E0" w:rsidRPr="00CB49BF" w:rsidRDefault="005650E0" w:rsidP="005650E0">
      <w:pPr>
        <w:spacing w:after="0"/>
        <w:ind w:left="288"/>
        <w:rPr>
          <w:ins w:id="290" w:author="Mickey  Spiegel" w:date="2019-04-17T20:55:00Z"/>
          <w:b/>
        </w:rPr>
      </w:pPr>
      <w:ins w:id="291" w:author="Mickey  Spiegel" w:date="2019-04-17T20:55:00Z">
        <w:r w:rsidRPr="00CB49BF">
          <w:rPr>
            <w:b/>
            <w:lang w:eastAsia="en-US" w:bidi="ar-SA"/>
          </w:rPr>
          <w:t xml:space="preserve">Step </w:t>
        </w:r>
        <w:r>
          <w:rPr>
            <w:b/>
            <w:lang w:eastAsia="en-US" w:bidi="ar-SA"/>
          </w:rPr>
          <w:t>B2</w:t>
        </w:r>
        <w:r w:rsidRPr="00CB49BF">
          <w:rPr>
            <w:b/>
            <w:lang w:eastAsia="en-US" w:bidi="ar-SA"/>
          </w:rPr>
          <w:t>: Create a transport object</w:t>
        </w:r>
      </w:ins>
      <w:ins w:id="292" w:author="Mickey  Spiegel" w:date="2019-04-17T20:56:00Z">
        <w:r>
          <w:rPr>
            <w:b/>
            <w:lang w:eastAsia="en-US" w:bidi="ar-SA"/>
          </w:rPr>
          <w:t xml:space="preserve"> (same as Step A</w:t>
        </w:r>
      </w:ins>
      <w:ins w:id="293" w:author="Mickey  Spiegel" w:date="2019-04-17T20:57:00Z">
        <w:r>
          <w:rPr>
            <w:b/>
            <w:lang w:eastAsia="en-US" w:bidi="ar-SA"/>
          </w:rPr>
          <w:t>3 above)</w:t>
        </w:r>
      </w:ins>
    </w:p>
    <w:p w14:paraId="7DBC0759" w14:textId="77777777" w:rsidR="005650E0" w:rsidRPr="004733B7" w:rsidRDefault="005650E0" w:rsidP="005650E0">
      <w:pPr>
        <w:spacing w:after="0"/>
        <w:ind w:left="720"/>
        <w:rPr>
          <w:ins w:id="294" w:author="Mickey  Spiegel" w:date="2019-04-17T20:55:00Z"/>
          <w:rFonts w:eastAsia="Times New Roman"/>
          <w:color w:val="000000" w:themeColor="text1"/>
          <w:szCs w:val="18"/>
          <w:lang w:val="en-US" w:eastAsia="en-US" w:bidi="ar-SA"/>
        </w:rPr>
      </w:pPr>
      <w:proofErr w:type="spellStart"/>
      <w:ins w:id="295"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ins>
    </w:p>
    <w:p w14:paraId="3172D09A" w14:textId="77777777" w:rsidR="005650E0" w:rsidRPr="004733B7" w:rsidRDefault="005650E0" w:rsidP="005650E0">
      <w:pPr>
        <w:spacing w:after="0"/>
        <w:ind w:left="720"/>
        <w:rPr>
          <w:ins w:id="296" w:author="Mickey  Spiegel" w:date="2019-04-17T20:55:00Z"/>
          <w:rFonts w:eastAsia="Times New Roman"/>
          <w:color w:val="000000" w:themeColor="text1"/>
          <w:szCs w:val="18"/>
          <w:lang w:val="en-US" w:eastAsia="en-US" w:bidi="ar-SA"/>
        </w:rPr>
      </w:pPr>
      <w:proofErr w:type="spellStart"/>
      <w:ins w:id="297"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ins>
    </w:p>
    <w:p w14:paraId="1CB973BF" w14:textId="77777777" w:rsidR="005650E0" w:rsidRPr="004733B7" w:rsidRDefault="005650E0" w:rsidP="005650E0">
      <w:pPr>
        <w:spacing w:after="0"/>
        <w:ind w:left="720"/>
        <w:rPr>
          <w:ins w:id="298" w:author="Mickey  Spiegel" w:date="2019-04-17T20:55:00Z"/>
          <w:rFonts w:eastAsia="Times New Roman"/>
          <w:color w:val="000000" w:themeColor="text1"/>
          <w:szCs w:val="18"/>
          <w:lang w:val="en-US" w:eastAsia="en-US" w:bidi="ar-SA"/>
        </w:rPr>
      </w:pPr>
      <w:ins w:id="299" w:author="Mickey  Spiegel" w:date="2019-04-17T20:55:00Z">
        <w:r w:rsidRPr="004733B7">
          <w:rPr>
            <w:rFonts w:eastAsia="Times New Roman"/>
            <w:color w:val="000000" w:themeColor="text1"/>
            <w:szCs w:val="18"/>
            <w:lang w:eastAsia="en-US" w:bidi="ar-SA"/>
          </w:rPr>
          <w:t> </w:t>
        </w:r>
      </w:ins>
    </w:p>
    <w:p w14:paraId="119A2B06" w14:textId="77777777" w:rsidR="005650E0" w:rsidRPr="004733B7" w:rsidRDefault="005650E0" w:rsidP="005650E0">
      <w:pPr>
        <w:spacing w:after="0"/>
        <w:ind w:left="720"/>
        <w:rPr>
          <w:ins w:id="300" w:author="Mickey  Spiegel" w:date="2019-04-17T20:55:00Z"/>
          <w:rFonts w:eastAsia="Times New Roman"/>
          <w:color w:val="000000" w:themeColor="text1"/>
          <w:szCs w:val="18"/>
          <w:lang w:val="en-US" w:eastAsia="en-US" w:bidi="ar-SA"/>
        </w:rPr>
      </w:pPr>
      <w:proofErr w:type="spellStart"/>
      <w:ins w:id="301"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ins>
    </w:p>
    <w:p w14:paraId="62714757" w14:textId="77777777" w:rsidR="005650E0" w:rsidRPr="004733B7" w:rsidRDefault="005650E0" w:rsidP="005650E0">
      <w:pPr>
        <w:spacing w:after="0"/>
        <w:ind w:left="720"/>
        <w:rPr>
          <w:ins w:id="302" w:author="Mickey  Spiegel" w:date="2019-04-17T20:55:00Z"/>
          <w:rFonts w:eastAsia="Times New Roman"/>
          <w:color w:val="000000" w:themeColor="text1"/>
          <w:szCs w:val="18"/>
          <w:lang w:val="en-US" w:eastAsia="en-US" w:bidi="ar-SA"/>
        </w:rPr>
      </w:pPr>
      <w:proofErr w:type="spellStart"/>
      <w:ins w:id="303"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w:t>
        </w:r>
        <w:r>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ins>
    </w:p>
    <w:p w14:paraId="2ECABD5B" w14:textId="77777777" w:rsidR="005650E0" w:rsidRPr="004733B7" w:rsidRDefault="005650E0" w:rsidP="005650E0">
      <w:pPr>
        <w:spacing w:after="0"/>
        <w:ind w:left="720"/>
        <w:rPr>
          <w:ins w:id="304" w:author="Mickey  Spiegel" w:date="2019-04-17T20:55:00Z"/>
          <w:rFonts w:eastAsia="Times New Roman"/>
          <w:color w:val="000000" w:themeColor="text1"/>
          <w:szCs w:val="18"/>
          <w:lang w:val="en-US" w:eastAsia="en-US" w:bidi="ar-SA"/>
        </w:rPr>
      </w:pPr>
      <w:ins w:id="305" w:author="Mickey  Spiegel" w:date="2019-04-17T20:55:00Z">
        <w:r w:rsidRPr="004733B7">
          <w:rPr>
            <w:rFonts w:eastAsia="Times New Roman"/>
            <w:color w:val="000000" w:themeColor="text1"/>
            <w:szCs w:val="18"/>
            <w:lang w:eastAsia="en-US" w:bidi="ar-SA"/>
          </w:rPr>
          <w:t>  </w:t>
        </w:r>
      </w:ins>
    </w:p>
    <w:p w14:paraId="32CF235A" w14:textId="77777777" w:rsidR="005650E0" w:rsidRPr="004733B7" w:rsidRDefault="005650E0" w:rsidP="005650E0">
      <w:pPr>
        <w:spacing w:after="0"/>
        <w:ind w:left="720"/>
        <w:rPr>
          <w:ins w:id="306" w:author="Mickey  Spiegel" w:date="2019-04-17T20:55:00Z"/>
          <w:rFonts w:eastAsia="Times New Roman"/>
          <w:color w:val="000000" w:themeColor="text1"/>
          <w:szCs w:val="18"/>
          <w:lang w:val="en-US" w:eastAsia="en-US" w:bidi="ar-SA"/>
        </w:rPr>
      </w:pPr>
      <w:proofErr w:type="spellStart"/>
      <w:ins w:id="307"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ins>
    </w:p>
    <w:p w14:paraId="4F8BFE9F" w14:textId="77777777" w:rsidR="005650E0" w:rsidRPr="004733B7" w:rsidRDefault="005650E0" w:rsidP="005650E0">
      <w:pPr>
        <w:spacing w:after="0"/>
        <w:ind w:left="720"/>
        <w:rPr>
          <w:ins w:id="308" w:author="Mickey  Spiegel" w:date="2019-04-17T20:55:00Z"/>
          <w:rFonts w:eastAsia="Times New Roman"/>
          <w:color w:val="000000" w:themeColor="text1"/>
          <w:szCs w:val="18"/>
          <w:lang w:val="en-US" w:eastAsia="en-US" w:bidi="ar-SA"/>
        </w:rPr>
      </w:pPr>
      <w:ins w:id="309" w:author="Mickey  Spiegel" w:date="2019-04-17T20:55:00Z">
        <w:r w:rsidRPr="004733B7">
          <w:rPr>
            <w:rFonts w:eastAsia="Times New Roman"/>
            <w:color w:val="000000" w:themeColor="text1"/>
            <w:szCs w:val="18"/>
            <w:lang w:eastAsia="en-US" w:bidi="ar-SA"/>
          </w:rPr>
          <w:t> </w:t>
        </w:r>
      </w:ins>
    </w:p>
    <w:p w14:paraId="48B40C2D" w14:textId="77777777" w:rsidR="005650E0" w:rsidRPr="004733B7" w:rsidRDefault="005650E0" w:rsidP="005650E0">
      <w:pPr>
        <w:spacing w:after="0"/>
        <w:ind w:left="720"/>
        <w:rPr>
          <w:ins w:id="310" w:author="Mickey  Spiegel" w:date="2019-04-17T20:55:00Z"/>
          <w:rFonts w:eastAsia="Times New Roman"/>
          <w:color w:val="000000" w:themeColor="text1"/>
          <w:szCs w:val="18"/>
          <w:lang w:val="en-US" w:eastAsia="en-US" w:bidi="ar-SA"/>
        </w:rPr>
      </w:pPr>
      <w:proofErr w:type="spellStart"/>
      <w:ins w:id="311" w:author="Mickey  Spiegel" w:date="2019-04-17T20:55:00Z">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ins>
    </w:p>
    <w:p w14:paraId="3E440233" w14:textId="77777777" w:rsidR="005650E0" w:rsidRPr="004733B7" w:rsidRDefault="005650E0" w:rsidP="005650E0">
      <w:pPr>
        <w:spacing w:after="0"/>
        <w:ind w:left="1440"/>
        <w:rPr>
          <w:ins w:id="312" w:author="Mickey  Spiegel" w:date="2019-04-17T20:55:00Z"/>
          <w:rFonts w:eastAsia="Times New Roman"/>
          <w:color w:val="000000" w:themeColor="text1"/>
          <w:szCs w:val="18"/>
          <w:lang w:val="en-US" w:eastAsia="en-US" w:bidi="ar-SA"/>
        </w:rPr>
      </w:pPr>
      <w:ins w:id="313" w:author="Mickey  Spiegel" w:date="2019-04-17T20:55:00Z">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ins>
    </w:p>
    <w:p w14:paraId="52152EED" w14:textId="77777777" w:rsidR="005650E0" w:rsidRPr="004733B7" w:rsidRDefault="005650E0" w:rsidP="005650E0">
      <w:pPr>
        <w:spacing w:after="0"/>
        <w:ind w:left="1440"/>
        <w:rPr>
          <w:ins w:id="314" w:author="Mickey  Spiegel" w:date="2019-04-17T20:55:00Z"/>
          <w:rFonts w:eastAsia="Times New Roman"/>
          <w:color w:val="000000" w:themeColor="text1"/>
          <w:szCs w:val="18"/>
          <w:lang w:val="en-US" w:eastAsia="en-US" w:bidi="ar-SA"/>
        </w:rPr>
      </w:pPr>
      <w:proofErr w:type="spellStart"/>
      <w:ins w:id="315" w:author="Mickey  Spiegel" w:date="2019-04-17T20:55:00Z">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ins>
    </w:p>
    <w:p w14:paraId="11B6101E" w14:textId="77777777" w:rsidR="005650E0" w:rsidRPr="004733B7" w:rsidRDefault="005650E0" w:rsidP="005650E0">
      <w:pPr>
        <w:spacing w:after="0"/>
        <w:ind w:left="1440"/>
        <w:rPr>
          <w:ins w:id="316" w:author="Mickey  Spiegel" w:date="2019-04-17T20:55:00Z"/>
          <w:rFonts w:eastAsia="Times New Roman"/>
          <w:color w:val="000000" w:themeColor="text1"/>
          <w:szCs w:val="18"/>
          <w:lang w:val="en-US" w:eastAsia="en-US" w:bidi="ar-SA"/>
        </w:rPr>
      </w:pPr>
      <w:proofErr w:type="spellStart"/>
      <w:ins w:id="317"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ins>
    </w:p>
    <w:p w14:paraId="10951675" w14:textId="77777777" w:rsidR="005650E0" w:rsidRDefault="005650E0" w:rsidP="005650E0">
      <w:pPr>
        <w:spacing w:after="0"/>
        <w:ind w:left="1440"/>
        <w:rPr>
          <w:ins w:id="318" w:author="Mickey  Spiegel" w:date="2019-04-17T20:55:00Z"/>
          <w:rFonts w:eastAsia="Times New Roman"/>
          <w:color w:val="000000" w:themeColor="text1"/>
          <w:szCs w:val="18"/>
          <w:lang w:eastAsia="en-US" w:bidi="ar-SA"/>
        </w:rPr>
      </w:pPr>
      <w:proofErr w:type="spellStart"/>
      <w:ins w:id="319"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ins>
    </w:p>
    <w:p w14:paraId="428B4BE3" w14:textId="77777777" w:rsidR="005650E0" w:rsidRDefault="005650E0" w:rsidP="005650E0">
      <w:pPr>
        <w:spacing w:after="0"/>
        <w:ind w:left="230"/>
        <w:rPr>
          <w:ins w:id="320" w:author="Mickey  Spiegel" w:date="2019-04-17T20:55:00Z"/>
          <w:rFonts w:eastAsia="Times New Roman"/>
          <w:b/>
          <w:bCs/>
          <w:color w:val="000000" w:themeColor="text1"/>
          <w:szCs w:val="18"/>
          <w:lang w:eastAsia="en-US" w:bidi="ar-SA"/>
        </w:rPr>
      </w:pPr>
    </w:p>
    <w:p w14:paraId="74EB24F2" w14:textId="5E616483" w:rsidR="005650E0" w:rsidRDefault="005650E0" w:rsidP="005650E0">
      <w:pPr>
        <w:spacing w:after="0"/>
        <w:ind w:left="230"/>
        <w:rPr>
          <w:ins w:id="321" w:author="Mickey  Spiegel" w:date="2019-04-17T20:55:00Z"/>
          <w:rFonts w:eastAsia="Times New Roman"/>
          <w:b/>
          <w:bCs/>
          <w:color w:val="000000" w:themeColor="text1"/>
          <w:szCs w:val="18"/>
          <w:lang w:eastAsia="en-US" w:bidi="ar-SA"/>
        </w:rPr>
      </w:pPr>
      <w:ins w:id="322"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B3</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ins>
      <w:ins w:id="323" w:author="Mickey  Spiegel" w:date="2019-04-17T20:57:00Z">
        <w:r>
          <w:rPr>
            <w:rFonts w:eastAsia="Times New Roman"/>
            <w:b/>
            <w:bCs/>
            <w:color w:val="000000" w:themeColor="text1"/>
            <w:szCs w:val="18"/>
            <w:lang w:eastAsia="en-US" w:bidi="ar-SA"/>
          </w:rPr>
          <w:t xml:space="preserve"> (same as Step A4 above)</w:t>
        </w:r>
      </w:ins>
    </w:p>
    <w:p w14:paraId="7BF53DD0" w14:textId="77777777" w:rsidR="005650E0" w:rsidRPr="004733B7" w:rsidRDefault="005650E0" w:rsidP="005650E0">
      <w:pPr>
        <w:spacing w:after="0"/>
        <w:ind w:left="720"/>
        <w:rPr>
          <w:ins w:id="324" w:author="Mickey  Spiegel" w:date="2019-04-17T20:55:00Z"/>
          <w:rFonts w:eastAsia="Times New Roman"/>
          <w:color w:val="000000" w:themeColor="text1"/>
          <w:szCs w:val="18"/>
          <w:lang w:val="en-US" w:eastAsia="en-US" w:bidi="ar-SA"/>
        </w:rPr>
      </w:pPr>
      <w:proofErr w:type="spellStart"/>
      <w:ins w:id="325"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ins>
    </w:p>
    <w:p w14:paraId="0A5155F8" w14:textId="77777777" w:rsidR="005650E0" w:rsidRPr="004733B7" w:rsidRDefault="005650E0" w:rsidP="005650E0">
      <w:pPr>
        <w:spacing w:after="0"/>
        <w:ind w:left="720"/>
        <w:rPr>
          <w:ins w:id="326" w:author="Mickey  Spiegel" w:date="2019-04-17T20:55:00Z"/>
          <w:rFonts w:eastAsia="Times New Roman"/>
          <w:color w:val="000000" w:themeColor="text1"/>
          <w:szCs w:val="18"/>
          <w:lang w:val="en-US" w:eastAsia="en-US" w:bidi="ar-SA"/>
        </w:rPr>
      </w:pPr>
      <w:proofErr w:type="spellStart"/>
      <w:ins w:id="327"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ins>
    </w:p>
    <w:p w14:paraId="6D5BB2E1" w14:textId="77777777" w:rsidR="005650E0" w:rsidRPr="004733B7" w:rsidRDefault="005650E0" w:rsidP="005650E0">
      <w:pPr>
        <w:spacing w:after="0"/>
        <w:ind w:left="720"/>
        <w:rPr>
          <w:ins w:id="328" w:author="Mickey  Spiegel" w:date="2019-04-17T20:55:00Z"/>
          <w:rFonts w:eastAsia="Times New Roman"/>
          <w:color w:val="000000" w:themeColor="text1"/>
          <w:szCs w:val="18"/>
          <w:lang w:val="en-US" w:eastAsia="en-US" w:bidi="ar-SA"/>
        </w:rPr>
      </w:pPr>
      <w:proofErr w:type="spellStart"/>
      <w:ins w:id="329"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ins>
    </w:p>
    <w:p w14:paraId="71EA4CE2" w14:textId="77777777" w:rsidR="005650E0" w:rsidRPr="004733B7" w:rsidRDefault="005650E0" w:rsidP="005650E0">
      <w:pPr>
        <w:spacing w:after="0"/>
        <w:ind w:left="720"/>
        <w:rPr>
          <w:ins w:id="330" w:author="Mickey  Spiegel" w:date="2019-04-17T20:55:00Z"/>
          <w:rFonts w:eastAsia="Times New Roman"/>
          <w:color w:val="000000" w:themeColor="text1"/>
          <w:szCs w:val="18"/>
          <w:lang w:val="en-US" w:eastAsia="en-US" w:bidi="ar-SA"/>
        </w:rPr>
      </w:pPr>
      <w:ins w:id="331" w:author="Mickey  Spiegel" w:date="2019-04-17T20:55:00Z">
        <w:r w:rsidRPr="004733B7">
          <w:rPr>
            <w:rFonts w:eastAsia="Times New Roman"/>
            <w:color w:val="000000" w:themeColor="text1"/>
            <w:szCs w:val="18"/>
            <w:lang w:eastAsia="en-US" w:bidi="ar-SA"/>
          </w:rPr>
          <w:t> </w:t>
        </w:r>
      </w:ins>
    </w:p>
    <w:p w14:paraId="449470B7" w14:textId="77777777" w:rsidR="005650E0" w:rsidRPr="004733B7" w:rsidRDefault="005650E0" w:rsidP="005650E0">
      <w:pPr>
        <w:spacing w:after="0"/>
        <w:ind w:left="720"/>
        <w:rPr>
          <w:ins w:id="332" w:author="Mickey  Spiegel" w:date="2019-04-17T20:55:00Z"/>
          <w:rFonts w:eastAsia="Times New Roman"/>
          <w:color w:val="000000" w:themeColor="text1"/>
          <w:szCs w:val="18"/>
          <w:lang w:val="en-US" w:eastAsia="en-US" w:bidi="ar-SA"/>
        </w:rPr>
      </w:pPr>
      <w:proofErr w:type="spellStart"/>
      <w:ins w:id="333"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ins>
    </w:p>
    <w:p w14:paraId="0DB4E4A4" w14:textId="77777777" w:rsidR="005650E0" w:rsidRPr="004733B7" w:rsidRDefault="005650E0" w:rsidP="005650E0">
      <w:pPr>
        <w:spacing w:after="0"/>
        <w:ind w:left="720"/>
        <w:rPr>
          <w:ins w:id="334" w:author="Mickey  Spiegel" w:date="2019-04-17T20:55:00Z"/>
          <w:rFonts w:eastAsia="Times New Roman"/>
          <w:color w:val="000000" w:themeColor="text1"/>
          <w:szCs w:val="18"/>
          <w:lang w:val="en-US" w:eastAsia="en-US" w:bidi="ar-SA"/>
        </w:rPr>
      </w:pPr>
      <w:proofErr w:type="spellStart"/>
      <w:ins w:id="335"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ins>
    </w:p>
    <w:p w14:paraId="6FB417FB" w14:textId="77777777" w:rsidR="005650E0" w:rsidRPr="004733B7" w:rsidRDefault="005650E0" w:rsidP="005650E0">
      <w:pPr>
        <w:spacing w:after="0"/>
        <w:ind w:left="720"/>
        <w:rPr>
          <w:ins w:id="336" w:author="Mickey  Spiegel" w:date="2019-04-17T20:55:00Z"/>
          <w:rFonts w:eastAsia="Times New Roman"/>
          <w:color w:val="000000" w:themeColor="text1"/>
          <w:szCs w:val="18"/>
          <w:lang w:val="en-US" w:eastAsia="en-US" w:bidi="ar-SA"/>
        </w:rPr>
      </w:pPr>
      <w:proofErr w:type="spellStart"/>
      <w:ins w:id="337"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ins>
    </w:p>
    <w:p w14:paraId="6B08DF0F" w14:textId="77777777" w:rsidR="005650E0" w:rsidRPr="004733B7" w:rsidRDefault="005650E0" w:rsidP="005650E0">
      <w:pPr>
        <w:spacing w:after="0"/>
        <w:ind w:left="720"/>
        <w:rPr>
          <w:ins w:id="338" w:author="Mickey  Spiegel" w:date="2019-04-17T20:55:00Z"/>
          <w:rFonts w:eastAsia="Times New Roman"/>
          <w:color w:val="000000" w:themeColor="text1"/>
          <w:szCs w:val="18"/>
          <w:lang w:val="en-US" w:eastAsia="en-US" w:bidi="ar-SA"/>
        </w:rPr>
      </w:pPr>
      <w:ins w:id="339" w:author="Mickey  Spiegel" w:date="2019-04-17T20:55:00Z">
        <w:r w:rsidRPr="004733B7">
          <w:rPr>
            <w:rFonts w:eastAsia="Times New Roman"/>
            <w:color w:val="000000" w:themeColor="text1"/>
            <w:szCs w:val="18"/>
            <w:lang w:eastAsia="en-US" w:bidi="ar-SA"/>
          </w:rPr>
          <w:t> </w:t>
        </w:r>
      </w:ins>
    </w:p>
    <w:p w14:paraId="55AD4BE5" w14:textId="03D22D85" w:rsidR="005650E0" w:rsidRPr="004733B7" w:rsidRDefault="0038208B" w:rsidP="005650E0">
      <w:pPr>
        <w:spacing w:after="0"/>
        <w:ind w:left="720"/>
        <w:rPr>
          <w:ins w:id="340" w:author="Mickey  Spiegel" w:date="2019-04-17T20:55:00Z"/>
          <w:rFonts w:eastAsia="Times New Roman"/>
          <w:b/>
          <w:bCs/>
          <w:color w:val="000000" w:themeColor="text1"/>
          <w:szCs w:val="18"/>
          <w:lang w:eastAsia="en-US" w:bidi="ar-SA"/>
        </w:rPr>
      </w:pPr>
      <w:proofErr w:type="spellStart"/>
      <w:ins w:id="341" w:author="Mickey  Spiegel" w:date="2019-04-17T20:55:00Z">
        <w:r>
          <w:rPr>
            <w:rFonts w:eastAsia="Times New Roman"/>
            <w:color w:val="000000" w:themeColor="text1"/>
            <w:szCs w:val="18"/>
            <w:lang w:eastAsia="en-US" w:bidi="ar-SA"/>
          </w:rPr>
          <w:t>sai_attr_list</w:t>
        </w:r>
        <w:proofErr w:type="spellEnd"/>
        <w:r>
          <w:rPr>
            <w:rFonts w:eastAsia="Times New Roman"/>
            <w:color w:val="000000" w:themeColor="text1"/>
            <w:szCs w:val="18"/>
            <w:lang w:eastAsia="en-US" w:bidi="ar-SA"/>
          </w:rPr>
          <w:t>[2</w:t>
        </w:r>
        <w:r w:rsidR="005650E0" w:rsidRPr="004733B7">
          <w:rPr>
            <w:rFonts w:eastAsia="Times New Roman"/>
            <w:color w:val="000000" w:themeColor="text1"/>
            <w:szCs w:val="18"/>
            <w:lang w:eastAsia="en-US" w:bidi="ar-SA"/>
          </w:rPr>
          <w:t>].id = </w:t>
        </w:r>
        <w:r w:rsidR="005650E0" w:rsidRPr="004733B7">
          <w:rPr>
            <w:rFonts w:eastAsia="Times New Roman"/>
            <w:bCs/>
            <w:color w:val="000000" w:themeColor="text1"/>
            <w:szCs w:val="18"/>
            <w:lang w:eastAsia="en-US" w:bidi="ar-SA"/>
          </w:rPr>
          <w:t>SAI_TAM_</w:t>
        </w:r>
      </w:ins>
      <w:ins w:id="342" w:author="Mickey  Spiegel" w:date="2019-05-01T16:25:00Z">
        <w:r>
          <w:rPr>
            <w:rFonts w:eastAsia="Times New Roman"/>
            <w:bCs/>
            <w:color w:val="000000" w:themeColor="text1"/>
            <w:szCs w:val="18"/>
            <w:lang w:eastAsia="en-US" w:bidi="ar-SA"/>
          </w:rPr>
          <w:t>COLLECTOR</w:t>
        </w:r>
      </w:ins>
      <w:ins w:id="343" w:author="Mickey  Spiegel" w:date="2019-04-17T20:55:00Z">
        <w:r w:rsidR="005650E0" w:rsidRPr="004733B7">
          <w:rPr>
            <w:rFonts w:eastAsia="Times New Roman"/>
            <w:bCs/>
            <w:color w:val="000000" w:themeColor="text1"/>
            <w:szCs w:val="18"/>
            <w:lang w:eastAsia="en-US" w:bidi="ar-SA"/>
          </w:rPr>
          <w:t>_ATTR_TRANSPORT</w:t>
        </w:r>
        <w:r w:rsidR="005650E0" w:rsidRPr="004733B7">
          <w:rPr>
            <w:rFonts w:eastAsia="Times New Roman"/>
            <w:color w:val="000000" w:themeColor="text1"/>
            <w:szCs w:val="18"/>
            <w:lang w:eastAsia="en-US" w:bidi="ar-SA"/>
          </w:rPr>
          <w:t>; </w:t>
        </w:r>
      </w:ins>
    </w:p>
    <w:p w14:paraId="74456DD9" w14:textId="0BA8B53E" w:rsidR="005650E0" w:rsidRPr="004733B7" w:rsidRDefault="0038208B" w:rsidP="005650E0">
      <w:pPr>
        <w:spacing w:after="0"/>
        <w:ind w:left="720"/>
        <w:rPr>
          <w:ins w:id="344" w:author="Mickey  Spiegel" w:date="2019-04-17T20:55:00Z"/>
          <w:rFonts w:eastAsia="Times New Roman"/>
          <w:color w:val="000000" w:themeColor="text1"/>
          <w:szCs w:val="18"/>
          <w:lang w:val="en-US" w:eastAsia="en-US" w:bidi="ar-SA"/>
        </w:rPr>
      </w:pPr>
      <w:proofErr w:type="spellStart"/>
      <w:ins w:id="345" w:author="Mickey  Spiegel" w:date="2019-04-17T20:55:00Z">
        <w:r>
          <w:rPr>
            <w:rFonts w:eastAsia="Times New Roman"/>
            <w:color w:val="000000" w:themeColor="text1"/>
            <w:szCs w:val="18"/>
            <w:lang w:eastAsia="en-US" w:bidi="ar-SA"/>
          </w:rPr>
          <w:t>sai_attr_list</w:t>
        </w:r>
        <w:proofErr w:type="spellEnd"/>
        <w:r>
          <w:rPr>
            <w:rFonts w:eastAsia="Times New Roman"/>
            <w:color w:val="000000" w:themeColor="text1"/>
            <w:szCs w:val="18"/>
            <w:lang w:eastAsia="en-US" w:bidi="ar-SA"/>
          </w:rPr>
          <w:t>[2</w:t>
        </w:r>
        <w:r w:rsidR="005650E0" w:rsidRPr="004733B7">
          <w:rPr>
            <w:rFonts w:eastAsia="Times New Roman"/>
            <w:color w:val="000000" w:themeColor="text1"/>
            <w:szCs w:val="18"/>
            <w:lang w:eastAsia="en-US" w:bidi="ar-SA"/>
          </w:rPr>
          <w:t>].</w:t>
        </w:r>
        <w:proofErr w:type="spellStart"/>
        <w:r w:rsidR="005650E0" w:rsidRPr="004733B7">
          <w:rPr>
            <w:rFonts w:eastAsia="Times New Roman"/>
            <w:color w:val="000000" w:themeColor="text1"/>
            <w:szCs w:val="18"/>
            <w:lang w:eastAsia="en-US" w:bidi="ar-SA"/>
          </w:rPr>
          <w:t>value.oid</w:t>
        </w:r>
        <w:proofErr w:type="spellEnd"/>
        <w:r w:rsidR="005650E0" w:rsidRPr="004733B7">
          <w:rPr>
            <w:rFonts w:eastAsia="Times New Roman"/>
            <w:color w:val="000000" w:themeColor="text1"/>
            <w:szCs w:val="18"/>
            <w:lang w:eastAsia="en-US" w:bidi="ar-SA"/>
          </w:rPr>
          <w:t xml:space="preserve"> = </w:t>
        </w:r>
        <w:proofErr w:type="spellStart"/>
        <w:r w:rsidR="005650E0" w:rsidRPr="004733B7">
          <w:rPr>
            <w:rFonts w:eastAsia="Times New Roman"/>
            <w:bCs/>
            <w:color w:val="000000" w:themeColor="text1"/>
            <w:szCs w:val="18"/>
            <w:lang w:eastAsia="en-US" w:bidi="ar-SA"/>
          </w:rPr>
          <w:t>sai_tam_transport_obj</w:t>
        </w:r>
        <w:proofErr w:type="spellEnd"/>
        <w:r w:rsidR="005650E0" w:rsidRPr="004733B7">
          <w:rPr>
            <w:rFonts w:eastAsia="Times New Roman"/>
            <w:color w:val="000000" w:themeColor="text1"/>
            <w:szCs w:val="18"/>
            <w:lang w:eastAsia="en-US" w:bidi="ar-SA"/>
          </w:rPr>
          <w:t>;</w:t>
        </w:r>
      </w:ins>
    </w:p>
    <w:p w14:paraId="26941FFC" w14:textId="77777777" w:rsidR="005650E0" w:rsidRPr="004733B7" w:rsidRDefault="005650E0" w:rsidP="005650E0">
      <w:pPr>
        <w:spacing w:after="0"/>
        <w:ind w:left="720"/>
        <w:rPr>
          <w:ins w:id="346" w:author="Mickey  Spiegel" w:date="2019-04-17T20:55:00Z"/>
          <w:rFonts w:eastAsia="Times New Roman"/>
          <w:color w:val="000000" w:themeColor="text1"/>
          <w:szCs w:val="18"/>
          <w:lang w:val="en-US" w:eastAsia="en-US" w:bidi="ar-SA"/>
        </w:rPr>
      </w:pPr>
      <w:ins w:id="347" w:author="Mickey  Spiegel" w:date="2019-04-17T20:55:00Z">
        <w:r w:rsidRPr="004733B7">
          <w:rPr>
            <w:rFonts w:eastAsia="Times New Roman"/>
            <w:color w:val="000000" w:themeColor="text1"/>
            <w:szCs w:val="18"/>
            <w:lang w:eastAsia="en-US" w:bidi="ar-SA"/>
          </w:rPr>
          <w:t> </w:t>
        </w:r>
      </w:ins>
    </w:p>
    <w:p w14:paraId="1B9BCDA8" w14:textId="6F15EDFC" w:rsidR="005650E0" w:rsidRPr="004733B7" w:rsidRDefault="005650E0" w:rsidP="005650E0">
      <w:pPr>
        <w:spacing w:after="0"/>
        <w:ind w:left="720"/>
        <w:rPr>
          <w:ins w:id="348" w:author="Mickey  Spiegel" w:date="2019-04-17T20:55:00Z"/>
          <w:rFonts w:eastAsia="Times New Roman"/>
          <w:color w:val="000000" w:themeColor="text1"/>
          <w:szCs w:val="18"/>
          <w:lang w:val="en-US" w:eastAsia="en-US" w:bidi="ar-SA"/>
        </w:rPr>
      </w:pPr>
      <w:proofErr w:type="spellStart"/>
      <w:ins w:id="349" w:author="Mickey  Spiegel" w:date="2019-04-17T20:55:00Z">
        <w:r>
          <w:rPr>
            <w:rFonts w:eastAsia="Times New Roman"/>
            <w:color w:val="000000" w:themeColor="text1"/>
            <w:szCs w:val="18"/>
            <w:lang w:eastAsia="en-US" w:bidi="ar-SA"/>
          </w:rPr>
          <w:t>attr_count</w:t>
        </w:r>
        <w:proofErr w:type="spellEnd"/>
        <w:r>
          <w:rPr>
            <w:rFonts w:eastAsia="Times New Roman"/>
            <w:color w:val="000000" w:themeColor="text1"/>
            <w:szCs w:val="18"/>
            <w:lang w:eastAsia="en-US" w:bidi="ar-SA"/>
          </w:rPr>
          <w:t xml:space="preserve"> = 3</w:t>
        </w:r>
        <w:r w:rsidRPr="004733B7">
          <w:rPr>
            <w:rFonts w:eastAsia="Times New Roman"/>
            <w:color w:val="000000" w:themeColor="text1"/>
            <w:szCs w:val="18"/>
            <w:lang w:eastAsia="en-US" w:bidi="ar-SA"/>
          </w:rPr>
          <w:t>;</w:t>
        </w:r>
      </w:ins>
    </w:p>
    <w:p w14:paraId="432D67F8" w14:textId="77777777" w:rsidR="005650E0" w:rsidRPr="004733B7" w:rsidRDefault="005650E0" w:rsidP="005650E0">
      <w:pPr>
        <w:spacing w:after="0"/>
        <w:ind w:left="720"/>
        <w:rPr>
          <w:ins w:id="350" w:author="Mickey  Spiegel" w:date="2019-04-17T20:55:00Z"/>
          <w:rFonts w:eastAsia="Times New Roman"/>
          <w:color w:val="000000" w:themeColor="text1"/>
          <w:szCs w:val="18"/>
          <w:lang w:val="en-US" w:eastAsia="en-US" w:bidi="ar-SA"/>
        </w:rPr>
      </w:pPr>
      <w:proofErr w:type="spellStart"/>
      <w:ins w:id="351" w:author="Mickey  Spiegel" w:date="2019-04-17T20:55:00Z">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ins>
    </w:p>
    <w:p w14:paraId="3FFA68F0" w14:textId="77777777" w:rsidR="005650E0" w:rsidRPr="004733B7" w:rsidRDefault="005650E0" w:rsidP="005650E0">
      <w:pPr>
        <w:spacing w:after="0"/>
        <w:ind w:left="1440"/>
        <w:rPr>
          <w:ins w:id="352" w:author="Mickey  Spiegel" w:date="2019-04-17T20:55:00Z"/>
          <w:rFonts w:eastAsia="Times New Roman"/>
          <w:color w:val="000000" w:themeColor="text1"/>
          <w:szCs w:val="18"/>
          <w:lang w:val="en-US" w:eastAsia="en-US" w:bidi="ar-SA"/>
        </w:rPr>
      </w:pPr>
      <w:ins w:id="353" w:author="Mickey  Spiegel" w:date="2019-04-17T20:55:00Z">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ins>
    </w:p>
    <w:p w14:paraId="0498A2D9" w14:textId="77777777" w:rsidR="005650E0" w:rsidRPr="004733B7" w:rsidRDefault="005650E0" w:rsidP="005650E0">
      <w:pPr>
        <w:spacing w:after="0"/>
        <w:ind w:left="1440"/>
        <w:rPr>
          <w:ins w:id="354" w:author="Mickey  Spiegel" w:date="2019-04-17T20:55:00Z"/>
          <w:rFonts w:eastAsia="Times New Roman"/>
          <w:color w:val="000000" w:themeColor="text1"/>
          <w:szCs w:val="18"/>
          <w:lang w:val="en-US" w:eastAsia="en-US" w:bidi="ar-SA"/>
        </w:rPr>
      </w:pPr>
      <w:proofErr w:type="spellStart"/>
      <w:ins w:id="355" w:author="Mickey  Spiegel" w:date="2019-04-17T20:55:00Z">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ins>
    </w:p>
    <w:p w14:paraId="6EAC0245" w14:textId="77777777" w:rsidR="005650E0" w:rsidRPr="004733B7" w:rsidRDefault="005650E0" w:rsidP="005650E0">
      <w:pPr>
        <w:spacing w:after="0"/>
        <w:ind w:left="1440"/>
        <w:rPr>
          <w:ins w:id="356" w:author="Mickey  Spiegel" w:date="2019-04-17T20:55:00Z"/>
          <w:rFonts w:eastAsia="Times New Roman"/>
          <w:color w:val="000000" w:themeColor="text1"/>
          <w:szCs w:val="18"/>
          <w:lang w:val="en-US" w:eastAsia="en-US" w:bidi="ar-SA"/>
        </w:rPr>
      </w:pPr>
      <w:proofErr w:type="spellStart"/>
      <w:ins w:id="357" w:author="Mickey  Spiegel" w:date="2019-04-17T20:55:00Z">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ins>
    </w:p>
    <w:p w14:paraId="57E00E0C" w14:textId="77777777" w:rsidR="005650E0" w:rsidRPr="004733B7" w:rsidRDefault="005650E0" w:rsidP="005650E0">
      <w:pPr>
        <w:spacing w:after="0"/>
        <w:ind w:left="1440"/>
        <w:rPr>
          <w:ins w:id="358" w:author="Mickey  Spiegel" w:date="2019-04-17T20:55:00Z"/>
          <w:rFonts w:eastAsia="Times New Roman"/>
          <w:color w:val="000000" w:themeColor="text1"/>
          <w:szCs w:val="18"/>
          <w:lang w:eastAsia="en-US" w:bidi="ar-SA"/>
        </w:rPr>
      </w:pPr>
      <w:proofErr w:type="spellStart"/>
      <w:ins w:id="359" w:author="Mickey  Spiegel" w:date="2019-04-17T20:55:00Z">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ins>
    </w:p>
    <w:p w14:paraId="4987BB4D" w14:textId="77777777" w:rsidR="005650E0" w:rsidRDefault="005650E0" w:rsidP="005650E0">
      <w:pPr>
        <w:spacing w:after="0"/>
        <w:ind w:left="230"/>
        <w:rPr>
          <w:ins w:id="360" w:author="Mickey  Spiegel" w:date="2019-04-17T20:55:00Z"/>
          <w:rFonts w:eastAsia="Times New Roman"/>
          <w:b/>
          <w:bCs/>
          <w:color w:val="000000" w:themeColor="text1"/>
          <w:szCs w:val="18"/>
          <w:lang w:eastAsia="en-US" w:bidi="ar-SA"/>
        </w:rPr>
      </w:pPr>
    </w:p>
    <w:p w14:paraId="772943C0" w14:textId="11DC2E75" w:rsidR="005650E0" w:rsidRPr="00224A19" w:rsidRDefault="005650E0" w:rsidP="005650E0">
      <w:pPr>
        <w:spacing w:after="0"/>
        <w:ind w:left="230"/>
        <w:rPr>
          <w:ins w:id="361" w:author="Mickey  Spiegel" w:date="2019-04-17T20:55:00Z"/>
          <w:rFonts w:eastAsia="Times New Roman"/>
          <w:color w:val="000000" w:themeColor="text1"/>
          <w:szCs w:val="18"/>
          <w:lang w:val="en-US" w:eastAsia="en-US" w:bidi="ar-SA"/>
        </w:rPr>
      </w:pPr>
      <w:ins w:id="362"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B4</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ins>
      <w:ins w:id="363" w:author="Mickey  Spiegel" w:date="2019-04-17T20:58:00Z">
        <w:r>
          <w:rPr>
            <w:rFonts w:eastAsia="Times New Roman"/>
            <w:b/>
            <w:bCs/>
            <w:color w:val="000000" w:themeColor="text1"/>
            <w:szCs w:val="18"/>
            <w:lang w:eastAsia="en-US" w:bidi="ar-SA"/>
          </w:rPr>
          <w:t xml:space="preserve"> (similar to Step A5 above, excluding SAI_TAM</w:t>
        </w:r>
      </w:ins>
      <w:ins w:id="364" w:author="Mickey  Spiegel" w:date="2019-04-17T21:27:00Z">
        <w:r w:rsidR="00587348">
          <w:rPr>
            <w:rFonts w:eastAsia="Times New Roman"/>
            <w:b/>
            <w:bCs/>
            <w:color w:val="000000" w:themeColor="text1"/>
            <w:szCs w:val="18"/>
            <w:lang w:eastAsia="en-US" w:bidi="ar-SA"/>
          </w:rPr>
          <w:t>_</w:t>
        </w:r>
      </w:ins>
      <w:ins w:id="365" w:author="Mickey  Spiegel" w:date="2019-04-17T20:58:00Z">
        <w:r>
          <w:rPr>
            <w:rFonts w:eastAsia="Times New Roman"/>
            <w:b/>
            <w:bCs/>
            <w:color w:val="000000" w:themeColor="text1"/>
            <w:szCs w:val="18"/>
            <w:lang w:eastAsia="en-US" w:bidi="ar-SA"/>
          </w:rPr>
          <w:t>INT_ATTR_ACL_</w:t>
        </w:r>
      </w:ins>
      <w:ins w:id="366" w:author="Mickey  Spiegel" w:date="2019-05-01T16:27:00Z">
        <w:r w:rsidR="00045FC0">
          <w:rPr>
            <w:rFonts w:eastAsia="Times New Roman"/>
            <w:b/>
            <w:bCs/>
            <w:color w:val="000000" w:themeColor="text1"/>
            <w:szCs w:val="18"/>
            <w:lang w:eastAsia="en-US" w:bidi="ar-SA"/>
          </w:rPr>
          <w:t>GROUP</w:t>
        </w:r>
      </w:ins>
      <w:ins w:id="367" w:author="Mickey  Spiegel" w:date="2019-04-17T20:58:00Z">
        <w:r>
          <w:rPr>
            <w:rFonts w:eastAsia="Times New Roman"/>
            <w:b/>
            <w:bCs/>
            <w:color w:val="000000" w:themeColor="text1"/>
            <w:szCs w:val="18"/>
            <w:lang w:eastAsia="en-US" w:bidi="ar-SA"/>
          </w:rPr>
          <w:t>)</w:t>
        </w:r>
      </w:ins>
    </w:p>
    <w:p w14:paraId="0519013C" w14:textId="77777777" w:rsidR="005650E0" w:rsidRDefault="005650E0" w:rsidP="005650E0">
      <w:pPr>
        <w:spacing w:after="0"/>
        <w:ind w:left="720"/>
        <w:rPr>
          <w:ins w:id="368" w:author="Mickey  Spiegel" w:date="2019-04-17T20:55:00Z"/>
          <w:rFonts w:eastAsia="Times New Roman"/>
          <w:color w:val="000000" w:themeColor="text1"/>
          <w:szCs w:val="18"/>
          <w:lang w:val="en-US" w:eastAsia="en-US" w:bidi="ar-SA"/>
        </w:rPr>
      </w:pPr>
      <w:proofErr w:type="spellStart"/>
      <w:ins w:id="369" w:author="Mickey  Spiegel" w:date="2019-04-17T20:55:00Z">
        <w:r w:rsidRPr="009B5B13">
          <w:rPr>
            <w:rFonts w:eastAsia="Times New Roman"/>
            <w:color w:val="000000" w:themeColor="text1"/>
            <w:szCs w:val="18"/>
            <w:lang w:val="en-US" w:eastAsia="en-US" w:bidi="ar-SA"/>
          </w:rPr>
          <w:lastRenderedPageBreak/>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ins>
    </w:p>
    <w:p w14:paraId="2B50FE3D" w14:textId="6FE5F797" w:rsidR="005650E0" w:rsidRDefault="005650E0" w:rsidP="005650E0">
      <w:pPr>
        <w:spacing w:after="0"/>
        <w:ind w:left="720"/>
        <w:rPr>
          <w:ins w:id="370" w:author="Mickey  Spiegel" w:date="2019-04-17T20:55:00Z"/>
          <w:rFonts w:eastAsia="Times New Roman"/>
          <w:color w:val="000000" w:themeColor="text1"/>
          <w:szCs w:val="18"/>
          <w:lang w:val="en-US" w:eastAsia="en-US" w:bidi="ar-SA"/>
        </w:rPr>
      </w:pPr>
      <w:proofErr w:type="spellStart"/>
      <w:ins w:id="371"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_IOAM</w:t>
        </w:r>
        <w:r w:rsidRPr="009B5B13">
          <w:rPr>
            <w:rFonts w:eastAsia="Times New Roman"/>
            <w:color w:val="000000" w:themeColor="text1"/>
            <w:szCs w:val="18"/>
            <w:lang w:val="en-US" w:eastAsia="en-US" w:bidi="ar-SA"/>
          </w:rPr>
          <w:t>;</w:t>
        </w:r>
      </w:ins>
    </w:p>
    <w:p w14:paraId="5D3640C7" w14:textId="77777777" w:rsidR="005650E0" w:rsidRDefault="005650E0" w:rsidP="005650E0">
      <w:pPr>
        <w:spacing w:after="0"/>
        <w:ind w:left="720"/>
        <w:rPr>
          <w:ins w:id="372" w:author="Mickey  Spiegel" w:date="2019-04-17T20:55:00Z"/>
          <w:rFonts w:eastAsia="Times New Roman"/>
          <w:color w:val="000000" w:themeColor="text1"/>
          <w:szCs w:val="18"/>
          <w:lang w:val="en-US" w:eastAsia="en-US" w:bidi="ar-SA"/>
        </w:rPr>
      </w:pPr>
    </w:p>
    <w:p w14:paraId="04E365AF" w14:textId="74CFA070" w:rsidR="005650E0" w:rsidRPr="009B5B13" w:rsidRDefault="005650E0" w:rsidP="005650E0">
      <w:pPr>
        <w:spacing w:after="0"/>
        <w:ind w:left="720"/>
        <w:rPr>
          <w:ins w:id="373" w:author="Mickey  Spiegel" w:date="2019-04-17T20:55:00Z"/>
          <w:rFonts w:eastAsia="Times New Roman"/>
          <w:color w:val="000000" w:themeColor="text1"/>
          <w:szCs w:val="18"/>
          <w:lang w:val="en-US" w:eastAsia="en-US" w:bidi="ar-SA"/>
        </w:rPr>
      </w:pPr>
      <w:proofErr w:type="spellStart"/>
      <w:ins w:id="374"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ins>
      <w:ins w:id="375" w:author="Mickey  Spiegel" w:date="2019-04-17T20:59:00Z">
        <w:r>
          <w:rPr>
            <w:rFonts w:eastAsia="Times New Roman"/>
            <w:color w:val="000000" w:themeColor="text1"/>
            <w:szCs w:val="18"/>
            <w:lang w:val="en-US" w:eastAsia="en-US" w:bidi="ar-SA"/>
          </w:rPr>
          <w:t>IOAM_</w:t>
        </w:r>
      </w:ins>
      <w:ins w:id="376" w:author="Mickey  Spiegel" w:date="2019-04-17T20:55:00Z">
        <w:r>
          <w:rPr>
            <w:rFonts w:eastAsia="Times New Roman"/>
            <w:color w:val="000000" w:themeColor="text1"/>
            <w:szCs w:val="18"/>
            <w:lang w:val="en-US" w:eastAsia="en-US" w:bidi="ar-SA"/>
          </w:rPr>
          <w:t>TRACE_</w:t>
        </w:r>
      </w:ins>
      <w:ins w:id="377" w:author="Mickey  Spiegel" w:date="2019-04-17T20:59:00Z">
        <w:r>
          <w:rPr>
            <w:rFonts w:eastAsia="Times New Roman"/>
            <w:color w:val="000000" w:themeColor="text1"/>
            <w:szCs w:val="18"/>
            <w:lang w:val="en-US" w:eastAsia="en-US" w:bidi="ar-SA"/>
          </w:rPr>
          <w:t>TYPE</w:t>
        </w:r>
      </w:ins>
      <w:ins w:id="378" w:author="Mickey  Spiegel" w:date="2019-04-17T20:55:00Z">
        <w:r w:rsidRPr="009B5B13">
          <w:rPr>
            <w:rFonts w:eastAsia="Times New Roman"/>
            <w:color w:val="000000" w:themeColor="text1"/>
            <w:szCs w:val="18"/>
            <w:lang w:val="en-US" w:eastAsia="en-US" w:bidi="ar-SA"/>
          </w:rPr>
          <w:t>;</w:t>
        </w:r>
      </w:ins>
    </w:p>
    <w:p w14:paraId="22C09596" w14:textId="3F79744C" w:rsidR="005650E0" w:rsidRDefault="005650E0" w:rsidP="005650E0">
      <w:pPr>
        <w:spacing w:after="0"/>
        <w:ind w:left="720"/>
        <w:rPr>
          <w:ins w:id="379" w:author="Mickey  Spiegel" w:date="2019-04-17T20:55:00Z"/>
          <w:rFonts w:eastAsia="Times New Roman"/>
          <w:color w:val="000000" w:themeColor="text1"/>
          <w:szCs w:val="18"/>
          <w:lang w:val="en-US" w:eastAsia="en-US" w:bidi="ar-SA"/>
        </w:rPr>
      </w:pPr>
      <w:proofErr w:type="spellStart"/>
      <w:ins w:id="380"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ins>
    </w:p>
    <w:p w14:paraId="124D819E" w14:textId="77777777" w:rsidR="005650E0" w:rsidRDefault="005650E0" w:rsidP="005650E0">
      <w:pPr>
        <w:spacing w:after="0"/>
        <w:ind w:left="720"/>
        <w:rPr>
          <w:ins w:id="381" w:author="Mickey  Spiegel" w:date="2019-04-17T20:55:00Z"/>
          <w:rFonts w:eastAsia="Times New Roman"/>
          <w:color w:val="000000" w:themeColor="text1"/>
          <w:szCs w:val="18"/>
          <w:lang w:val="en-US" w:eastAsia="en-US" w:bidi="ar-SA"/>
        </w:rPr>
      </w:pPr>
    </w:p>
    <w:p w14:paraId="4CF54F4C" w14:textId="1AFCD34D" w:rsidR="005650E0" w:rsidRDefault="005650E0" w:rsidP="005650E0">
      <w:pPr>
        <w:spacing w:after="0"/>
        <w:ind w:left="720"/>
        <w:rPr>
          <w:ins w:id="382" w:author="Mickey  Spiegel" w:date="2019-04-17T20:55:00Z"/>
          <w:rFonts w:eastAsia="Times New Roman"/>
          <w:color w:val="000000" w:themeColor="text1"/>
          <w:szCs w:val="18"/>
          <w:lang w:val="en-US" w:eastAsia="en-US" w:bidi="ar-SA"/>
        </w:rPr>
      </w:pPr>
      <w:proofErr w:type="spellStart"/>
      <w:ins w:id="383"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ins>
    </w:p>
    <w:p w14:paraId="79EFE74E" w14:textId="55A10F24" w:rsidR="005650E0" w:rsidRDefault="005650E0" w:rsidP="005650E0">
      <w:pPr>
        <w:spacing w:after="0"/>
        <w:ind w:left="720"/>
        <w:rPr>
          <w:ins w:id="384" w:author="Mickey  Spiegel" w:date="2019-04-17T20:55:00Z"/>
          <w:rFonts w:eastAsia="Times New Roman"/>
          <w:color w:val="000000" w:themeColor="text1"/>
          <w:szCs w:val="18"/>
          <w:lang w:val="en-US" w:eastAsia="en-US" w:bidi="ar-SA"/>
        </w:rPr>
      </w:pPr>
      <w:proofErr w:type="spellStart"/>
      <w:ins w:id="385"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1500;</w:t>
        </w:r>
      </w:ins>
    </w:p>
    <w:p w14:paraId="03898D3B" w14:textId="77777777" w:rsidR="005650E0" w:rsidRDefault="005650E0" w:rsidP="005650E0">
      <w:pPr>
        <w:spacing w:after="0"/>
        <w:ind w:left="720"/>
        <w:rPr>
          <w:ins w:id="386" w:author="Mickey  Spiegel" w:date="2019-04-17T20:55:00Z"/>
          <w:rFonts w:eastAsia="Times New Roman"/>
          <w:color w:val="000000" w:themeColor="text1"/>
          <w:szCs w:val="18"/>
          <w:lang w:val="en-US" w:eastAsia="en-US" w:bidi="ar-SA"/>
        </w:rPr>
      </w:pPr>
    </w:p>
    <w:p w14:paraId="4EFBC781" w14:textId="7BB74897" w:rsidR="005650E0" w:rsidRPr="009B5B13" w:rsidRDefault="005650E0" w:rsidP="005650E0">
      <w:pPr>
        <w:spacing w:after="0"/>
        <w:ind w:left="720"/>
        <w:rPr>
          <w:ins w:id="387" w:author="Mickey  Spiegel" w:date="2019-04-17T20:55:00Z"/>
          <w:rFonts w:eastAsia="Times New Roman"/>
          <w:color w:val="000000" w:themeColor="text1"/>
          <w:szCs w:val="18"/>
          <w:lang w:val="en-US" w:eastAsia="en-US" w:bidi="ar-SA"/>
        </w:rPr>
      </w:pPr>
      <w:proofErr w:type="spellStart"/>
      <w:ins w:id="388"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ins>
    </w:p>
    <w:p w14:paraId="2C218D1C" w14:textId="6AE7E25A" w:rsidR="005650E0" w:rsidRDefault="005650E0" w:rsidP="005650E0">
      <w:pPr>
        <w:spacing w:after="0"/>
        <w:ind w:left="720"/>
        <w:rPr>
          <w:ins w:id="389" w:author="Mickey  Spiegel" w:date="2019-04-17T20:55:00Z"/>
          <w:rFonts w:eastAsia="Times New Roman"/>
          <w:color w:val="000000" w:themeColor="text1"/>
          <w:szCs w:val="18"/>
          <w:lang w:val="en-US" w:eastAsia="en-US" w:bidi="ar-SA"/>
        </w:rPr>
      </w:pPr>
      <w:proofErr w:type="spellStart"/>
      <w:ins w:id="390"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value.u8</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1;</w:t>
        </w:r>
      </w:ins>
    </w:p>
    <w:p w14:paraId="1E2F3E92" w14:textId="77777777" w:rsidR="005650E0" w:rsidRDefault="005650E0" w:rsidP="005650E0">
      <w:pPr>
        <w:spacing w:after="0"/>
        <w:ind w:left="720"/>
        <w:rPr>
          <w:ins w:id="391" w:author="Mickey  Spiegel" w:date="2019-04-17T20:55:00Z"/>
          <w:rFonts w:eastAsia="Times New Roman"/>
          <w:color w:val="000000" w:themeColor="text1"/>
          <w:szCs w:val="18"/>
          <w:lang w:val="en-US" w:eastAsia="en-US" w:bidi="ar-SA"/>
        </w:rPr>
      </w:pPr>
    </w:p>
    <w:p w14:paraId="158020E3" w14:textId="1DEAD7BA" w:rsidR="005650E0" w:rsidRPr="009B5B13" w:rsidRDefault="005650E0" w:rsidP="005650E0">
      <w:pPr>
        <w:spacing w:after="0"/>
        <w:ind w:left="720"/>
        <w:rPr>
          <w:ins w:id="392" w:author="Mickey  Spiegel" w:date="2019-04-17T20:55:00Z"/>
          <w:rFonts w:eastAsia="Times New Roman"/>
          <w:color w:val="000000" w:themeColor="text1"/>
          <w:szCs w:val="18"/>
          <w:lang w:val="en-US" w:eastAsia="en-US" w:bidi="ar-SA"/>
        </w:rPr>
      </w:pPr>
      <w:proofErr w:type="spellStart"/>
      <w:ins w:id="393"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ins>
    </w:p>
    <w:p w14:paraId="6F7A60A1" w14:textId="474B620E" w:rsidR="005650E0" w:rsidRDefault="005650E0" w:rsidP="005650E0">
      <w:pPr>
        <w:spacing w:after="0"/>
        <w:ind w:left="720"/>
        <w:rPr>
          <w:ins w:id="394" w:author="Mickey  Spiegel" w:date="2019-04-17T20:55:00Z"/>
          <w:rFonts w:eastAsia="Times New Roman"/>
          <w:color w:val="000000" w:themeColor="text1"/>
          <w:szCs w:val="18"/>
          <w:lang w:val="en-US" w:eastAsia="en-US" w:bidi="ar-SA"/>
        </w:rPr>
      </w:pPr>
      <w:proofErr w:type="spellStart"/>
      <w:ins w:id="395"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true;</w:t>
        </w:r>
      </w:ins>
    </w:p>
    <w:p w14:paraId="44D9FB39" w14:textId="77777777" w:rsidR="005650E0" w:rsidRDefault="005650E0" w:rsidP="005650E0">
      <w:pPr>
        <w:spacing w:after="0"/>
        <w:ind w:left="720"/>
        <w:rPr>
          <w:ins w:id="396" w:author="Mickey  Spiegel" w:date="2019-04-17T20:55:00Z"/>
          <w:rFonts w:eastAsia="Times New Roman"/>
          <w:color w:val="000000" w:themeColor="text1"/>
          <w:szCs w:val="18"/>
          <w:lang w:val="en-US" w:eastAsia="en-US" w:bidi="ar-SA"/>
        </w:rPr>
      </w:pPr>
    </w:p>
    <w:p w14:paraId="35F70C6A" w14:textId="0AC02ACA" w:rsidR="005650E0" w:rsidRPr="009B5B13" w:rsidRDefault="0038208B" w:rsidP="005650E0">
      <w:pPr>
        <w:spacing w:after="0"/>
        <w:ind w:left="720"/>
        <w:rPr>
          <w:ins w:id="397" w:author="Mickey  Spiegel" w:date="2019-04-17T20:55:00Z"/>
          <w:rFonts w:eastAsia="Times New Roman"/>
          <w:color w:val="000000" w:themeColor="text1"/>
          <w:szCs w:val="18"/>
          <w:lang w:val="en-US" w:eastAsia="en-US" w:bidi="ar-SA"/>
        </w:rPr>
      </w:pPr>
      <w:proofErr w:type="spellStart"/>
      <w:ins w:id="398" w:author="Mickey  Spiegel" w:date="2019-04-17T20:55:00Z">
        <w:r>
          <w:rPr>
            <w:rFonts w:eastAsia="Times New Roman"/>
            <w:color w:val="000000" w:themeColor="text1"/>
            <w:szCs w:val="18"/>
            <w:lang w:val="en-US" w:eastAsia="en-US" w:bidi="ar-SA"/>
          </w:rPr>
          <w:t>sai_attr_</w:t>
        </w:r>
        <w:proofErr w:type="gramStart"/>
        <w:r>
          <w:rPr>
            <w:rFonts w:eastAsia="Times New Roman"/>
            <w:color w:val="000000" w:themeColor="text1"/>
            <w:szCs w:val="18"/>
            <w:lang w:val="en-US" w:eastAsia="en-US" w:bidi="ar-SA"/>
          </w:rPr>
          <w:t>list</w:t>
        </w:r>
        <w:proofErr w:type="spellEnd"/>
        <w:r>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].id = SAI_TAM_</w:t>
        </w:r>
        <w:r w:rsidR="005650E0">
          <w:rPr>
            <w:rFonts w:eastAsia="Times New Roman"/>
            <w:color w:val="000000" w:themeColor="text1"/>
            <w:szCs w:val="18"/>
            <w:lang w:val="en-US" w:eastAsia="en-US" w:bidi="ar-SA"/>
          </w:rPr>
          <w:t>INT</w:t>
        </w:r>
        <w:r w:rsidR="005650E0" w:rsidRPr="009B5B13">
          <w:rPr>
            <w:rFonts w:eastAsia="Times New Roman"/>
            <w:color w:val="000000" w:themeColor="text1"/>
            <w:szCs w:val="18"/>
            <w:lang w:val="en-US" w:eastAsia="en-US" w:bidi="ar-SA"/>
          </w:rPr>
          <w:t>_ATTR_COLLECTOR_LIST;</w:t>
        </w:r>
      </w:ins>
    </w:p>
    <w:p w14:paraId="61A40337" w14:textId="02410CB5" w:rsidR="005650E0" w:rsidRPr="009B5B13" w:rsidRDefault="0038208B" w:rsidP="005650E0">
      <w:pPr>
        <w:spacing w:after="0"/>
        <w:ind w:left="720"/>
        <w:rPr>
          <w:ins w:id="399" w:author="Mickey  Spiegel" w:date="2019-04-17T20:55:00Z"/>
          <w:rFonts w:eastAsia="Times New Roman"/>
          <w:color w:val="000000" w:themeColor="text1"/>
          <w:szCs w:val="18"/>
          <w:lang w:val="en-US" w:eastAsia="en-US" w:bidi="ar-SA"/>
        </w:rPr>
      </w:pPr>
      <w:proofErr w:type="spellStart"/>
      <w:ins w:id="400" w:author="Mickey  Spiegel" w:date="2019-04-17T20:55:00Z">
        <w:r>
          <w:rPr>
            <w:rFonts w:eastAsia="Times New Roman"/>
            <w:color w:val="000000" w:themeColor="text1"/>
            <w:szCs w:val="18"/>
            <w:lang w:val="en-US" w:eastAsia="en-US" w:bidi="ar-SA"/>
          </w:rPr>
          <w:t>sai_attr_</w:t>
        </w:r>
        <w:proofErr w:type="gramStart"/>
        <w:r>
          <w:rPr>
            <w:rFonts w:eastAsia="Times New Roman"/>
            <w:color w:val="000000" w:themeColor="text1"/>
            <w:szCs w:val="18"/>
            <w:lang w:val="en-US" w:eastAsia="en-US" w:bidi="ar-SA"/>
          </w:rPr>
          <w:t>list</w:t>
        </w:r>
        <w:proofErr w:type="spellEnd"/>
        <w:r>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w:t>
        </w:r>
        <w:proofErr w:type="spellStart"/>
        <w:r w:rsidR="005650E0" w:rsidRPr="009B5B13">
          <w:rPr>
            <w:rFonts w:eastAsia="Times New Roman"/>
            <w:color w:val="000000" w:themeColor="text1"/>
            <w:szCs w:val="18"/>
            <w:lang w:val="en-US" w:eastAsia="en-US" w:bidi="ar-SA"/>
          </w:rPr>
          <w:t>value.objlist.count</w:t>
        </w:r>
        <w:proofErr w:type="spellEnd"/>
        <w:r w:rsidR="005650E0" w:rsidRPr="009B5B13">
          <w:rPr>
            <w:rFonts w:eastAsia="Times New Roman"/>
            <w:color w:val="000000" w:themeColor="text1"/>
            <w:szCs w:val="18"/>
            <w:lang w:val="en-US" w:eastAsia="en-US" w:bidi="ar-SA"/>
          </w:rPr>
          <w:t xml:space="preserve"> = 1;</w:t>
        </w:r>
      </w:ins>
    </w:p>
    <w:p w14:paraId="6C1C4479" w14:textId="437AD9CE" w:rsidR="005650E0" w:rsidRPr="009B5B13" w:rsidRDefault="0038208B" w:rsidP="005650E0">
      <w:pPr>
        <w:spacing w:after="0"/>
        <w:ind w:left="720"/>
        <w:rPr>
          <w:ins w:id="401" w:author="Mickey  Spiegel" w:date="2019-04-17T20:55:00Z"/>
          <w:rFonts w:eastAsia="Times New Roman"/>
          <w:color w:val="000000" w:themeColor="text1"/>
          <w:szCs w:val="18"/>
          <w:lang w:val="en-US" w:eastAsia="en-US" w:bidi="ar-SA"/>
        </w:rPr>
      </w:pPr>
      <w:proofErr w:type="spellStart"/>
      <w:ins w:id="402" w:author="Mickey  Spiegel" w:date="2019-04-17T20:55:00Z">
        <w:r>
          <w:rPr>
            <w:rFonts w:eastAsia="Times New Roman"/>
            <w:color w:val="000000" w:themeColor="text1"/>
            <w:szCs w:val="18"/>
            <w:lang w:val="en-US" w:eastAsia="en-US" w:bidi="ar-SA"/>
          </w:rPr>
          <w:t>sai_attr_list</w:t>
        </w:r>
        <w:proofErr w:type="spellEnd"/>
        <w:r>
          <w:rPr>
            <w:rFonts w:eastAsia="Times New Roman"/>
            <w:color w:val="000000" w:themeColor="text1"/>
            <w:szCs w:val="18"/>
            <w:lang w:val="en-US" w:eastAsia="en-US" w:bidi="ar-SA"/>
          </w:rPr>
          <w:t>[5</w:t>
        </w:r>
        <w:r w:rsidR="005650E0" w:rsidRPr="009B5B13">
          <w:rPr>
            <w:rFonts w:eastAsia="Times New Roman"/>
            <w:color w:val="000000" w:themeColor="text1"/>
            <w:szCs w:val="18"/>
            <w:lang w:val="en-US" w:eastAsia="en-US" w:bidi="ar-SA"/>
          </w:rPr>
          <w:t>].</w:t>
        </w:r>
        <w:proofErr w:type="spellStart"/>
        <w:proofErr w:type="gramStart"/>
        <w:r w:rsidR="005650E0" w:rsidRPr="009B5B13">
          <w:rPr>
            <w:rFonts w:eastAsia="Times New Roman"/>
            <w:color w:val="000000" w:themeColor="text1"/>
            <w:szCs w:val="18"/>
            <w:lang w:val="en-US" w:eastAsia="en-US" w:bidi="ar-SA"/>
          </w:rPr>
          <w:t>value.objlist</w:t>
        </w:r>
        <w:proofErr w:type="gramEnd"/>
        <w:r w:rsidR="005650E0" w:rsidRPr="009B5B13">
          <w:rPr>
            <w:rFonts w:eastAsia="Times New Roman"/>
            <w:color w:val="000000" w:themeColor="text1"/>
            <w:szCs w:val="18"/>
            <w:lang w:val="en-US" w:eastAsia="en-US" w:bidi="ar-SA"/>
          </w:rPr>
          <w:t>.list</w:t>
        </w:r>
        <w:proofErr w:type="spellEnd"/>
        <w:r w:rsidR="005650E0" w:rsidRPr="009B5B13">
          <w:rPr>
            <w:rFonts w:eastAsia="Times New Roman"/>
            <w:color w:val="000000" w:themeColor="text1"/>
            <w:szCs w:val="18"/>
            <w:lang w:val="en-US" w:eastAsia="en-US" w:bidi="ar-SA"/>
          </w:rPr>
          <w:t>[0] = </w:t>
        </w:r>
        <w:proofErr w:type="spellStart"/>
        <w:r w:rsidR="005650E0" w:rsidRPr="009B5B13">
          <w:rPr>
            <w:rFonts w:eastAsia="Times New Roman"/>
            <w:bCs/>
            <w:color w:val="000000" w:themeColor="text1"/>
            <w:szCs w:val="18"/>
            <w:lang w:val="en-US" w:eastAsia="en-US" w:bidi="ar-SA"/>
          </w:rPr>
          <w:t>sai_tam_collector_obj</w:t>
        </w:r>
        <w:proofErr w:type="spellEnd"/>
        <w:r w:rsidR="005650E0" w:rsidRPr="009B5B13">
          <w:rPr>
            <w:rFonts w:eastAsia="Times New Roman"/>
            <w:color w:val="000000" w:themeColor="text1"/>
            <w:szCs w:val="18"/>
            <w:lang w:val="en-US" w:eastAsia="en-US" w:bidi="ar-SA"/>
          </w:rPr>
          <w:t>;</w:t>
        </w:r>
      </w:ins>
    </w:p>
    <w:p w14:paraId="137BBA97" w14:textId="77777777" w:rsidR="005650E0" w:rsidRDefault="005650E0" w:rsidP="005650E0">
      <w:pPr>
        <w:spacing w:after="0"/>
        <w:rPr>
          <w:ins w:id="403" w:author="Mickey  Spiegel" w:date="2019-04-17T20:55:00Z"/>
          <w:rFonts w:eastAsia="Times New Roman"/>
          <w:color w:val="000000" w:themeColor="text1"/>
          <w:szCs w:val="18"/>
          <w:lang w:val="en-US" w:eastAsia="en-US" w:bidi="ar-SA"/>
        </w:rPr>
      </w:pPr>
    </w:p>
    <w:p w14:paraId="094F5D96" w14:textId="0B1A91F9" w:rsidR="005650E0" w:rsidRPr="009B5B13" w:rsidRDefault="005650E0" w:rsidP="005650E0">
      <w:pPr>
        <w:spacing w:after="0"/>
        <w:ind w:left="720"/>
        <w:rPr>
          <w:ins w:id="404" w:author="Mickey  Spiegel" w:date="2019-04-17T20:55:00Z"/>
          <w:rFonts w:eastAsia="Times New Roman"/>
          <w:color w:val="000000" w:themeColor="text1"/>
          <w:szCs w:val="18"/>
          <w:lang w:val="en-US" w:eastAsia="en-US" w:bidi="ar-SA"/>
        </w:rPr>
      </w:pPr>
      <w:proofErr w:type="spellStart"/>
      <w:ins w:id="405"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ins>
    </w:p>
    <w:p w14:paraId="44C5FEC3" w14:textId="6B242499" w:rsidR="005650E0" w:rsidRDefault="005650E0" w:rsidP="005650E0">
      <w:pPr>
        <w:spacing w:after="0"/>
        <w:ind w:left="720"/>
        <w:rPr>
          <w:ins w:id="406" w:author="Mickey  Spiegel" w:date="2019-04-17T20:55:00Z"/>
          <w:rFonts w:eastAsia="Times New Roman"/>
          <w:color w:val="000000" w:themeColor="text1"/>
          <w:szCs w:val="18"/>
          <w:lang w:val="en-US" w:eastAsia="en-US" w:bidi="ar-SA"/>
        </w:rPr>
      </w:pPr>
      <w:proofErr w:type="spellStart"/>
      <w:ins w:id="407" w:author="Mickey  Spiegel" w:date="2019-04-17T20:55:00Z">
        <w:r w:rsidRPr="009B5B13">
          <w:rPr>
            <w:rFonts w:eastAsia="Times New Roman"/>
            <w:color w:val="000000" w:themeColor="text1"/>
            <w:szCs w:val="18"/>
            <w:lang w:val="en-US" w:eastAsia="en-US" w:bidi="ar-SA"/>
          </w:rPr>
          <w:t>sai_attr_</w:t>
        </w:r>
        <w:proofErr w:type="gramStart"/>
        <w:r w:rsidRPr="009B5B13">
          <w:rPr>
            <w:rFonts w:eastAsia="Times New Roman"/>
            <w:color w:val="000000" w:themeColor="text1"/>
            <w:szCs w:val="18"/>
            <w:lang w:val="en-US" w:eastAsia="en-US" w:bidi="ar-SA"/>
          </w:rPr>
          <w:t>list</w:t>
        </w:r>
        <w:proofErr w:type="spellEnd"/>
        <w:r w:rsidRPr="009B5B13">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ins>
    </w:p>
    <w:p w14:paraId="7ACB4C50" w14:textId="77777777" w:rsidR="005650E0" w:rsidRPr="009B5B13" w:rsidRDefault="005650E0" w:rsidP="005650E0">
      <w:pPr>
        <w:spacing w:after="0"/>
        <w:ind w:left="720"/>
        <w:rPr>
          <w:ins w:id="408" w:author="Mickey  Spiegel" w:date="2019-04-17T20:55:00Z"/>
          <w:rFonts w:eastAsia="Times New Roman"/>
          <w:color w:val="000000" w:themeColor="text1"/>
          <w:szCs w:val="18"/>
          <w:lang w:val="en-US" w:eastAsia="en-US" w:bidi="ar-SA"/>
        </w:rPr>
      </w:pPr>
      <w:ins w:id="409" w:author="Mickey  Spiegel" w:date="2019-04-17T20:55:00Z">
        <w:r w:rsidRPr="009B5B13">
          <w:rPr>
            <w:rFonts w:eastAsia="Times New Roman"/>
            <w:color w:val="000000" w:themeColor="text1"/>
            <w:szCs w:val="18"/>
            <w:lang w:eastAsia="en-US" w:bidi="ar-SA"/>
          </w:rPr>
          <w:t> </w:t>
        </w:r>
      </w:ins>
    </w:p>
    <w:p w14:paraId="643B9238" w14:textId="7F484E38" w:rsidR="005650E0" w:rsidRPr="009B5B13" w:rsidRDefault="005650E0" w:rsidP="005650E0">
      <w:pPr>
        <w:spacing w:after="0"/>
        <w:ind w:left="720"/>
        <w:rPr>
          <w:ins w:id="410" w:author="Mickey  Spiegel" w:date="2019-04-17T20:55:00Z"/>
          <w:rFonts w:eastAsia="Times New Roman"/>
          <w:color w:val="000000" w:themeColor="text1"/>
          <w:szCs w:val="18"/>
          <w:lang w:val="en-US" w:eastAsia="en-US" w:bidi="ar-SA"/>
        </w:rPr>
      </w:pPr>
      <w:proofErr w:type="spellStart"/>
      <w:ins w:id="411"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w:t>
        </w:r>
      </w:ins>
    </w:p>
    <w:p w14:paraId="5C65639B" w14:textId="77777777" w:rsidR="005650E0" w:rsidRPr="009B5B13" w:rsidRDefault="005650E0" w:rsidP="005650E0">
      <w:pPr>
        <w:spacing w:after="0"/>
        <w:ind w:left="720"/>
        <w:rPr>
          <w:ins w:id="412" w:author="Mickey  Spiegel" w:date="2019-04-17T20:55:00Z"/>
          <w:rFonts w:eastAsia="Times New Roman"/>
          <w:color w:val="000000" w:themeColor="text1"/>
          <w:szCs w:val="18"/>
          <w:lang w:val="en-US" w:eastAsia="en-US" w:bidi="ar-SA"/>
        </w:rPr>
      </w:pPr>
      <w:ins w:id="413" w:author="Mickey  Spiegel" w:date="2019-04-17T20:55:00Z">
        <w:r w:rsidRPr="009B5B13">
          <w:rPr>
            <w:rFonts w:eastAsia="Times New Roman"/>
            <w:color w:val="000000" w:themeColor="text1"/>
            <w:szCs w:val="18"/>
            <w:lang w:eastAsia="en-US" w:bidi="ar-SA"/>
          </w:rPr>
          <w:t> </w:t>
        </w:r>
      </w:ins>
    </w:p>
    <w:p w14:paraId="38AB156A" w14:textId="77777777" w:rsidR="005650E0" w:rsidRPr="009B5B13" w:rsidRDefault="005650E0" w:rsidP="005650E0">
      <w:pPr>
        <w:spacing w:after="0"/>
        <w:ind w:left="720"/>
        <w:rPr>
          <w:ins w:id="414" w:author="Mickey  Spiegel" w:date="2019-04-17T20:55:00Z"/>
          <w:rFonts w:eastAsia="Times New Roman"/>
          <w:color w:val="000000" w:themeColor="text1"/>
          <w:szCs w:val="18"/>
          <w:lang w:val="en-US" w:eastAsia="en-US" w:bidi="ar-SA"/>
        </w:rPr>
      </w:pPr>
      <w:proofErr w:type="spellStart"/>
      <w:ins w:id="415" w:author="Mickey  Spiegel" w:date="2019-04-17T20:55:00Z">
        <w:r w:rsidRPr="009B5B13">
          <w:rPr>
            <w:rFonts w:eastAsia="Times New Roman"/>
            <w:b/>
            <w:bCs/>
            <w:color w:val="000000" w:themeColor="text1"/>
            <w:szCs w:val="18"/>
            <w:lang w:val="en-US" w:eastAsia="en-US" w:bidi="ar-SA"/>
          </w:rPr>
          <w:t>sai_create_tam_</w:t>
        </w:r>
        <w:r>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ins>
    </w:p>
    <w:p w14:paraId="166150C3" w14:textId="77777777" w:rsidR="005650E0" w:rsidRPr="009B5B13" w:rsidRDefault="005650E0" w:rsidP="005650E0">
      <w:pPr>
        <w:spacing w:after="0"/>
        <w:ind w:left="1440"/>
        <w:rPr>
          <w:ins w:id="416" w:author="Mickey  Spiegel" w:date="2019-04-17T20:55:00Z"/>
          <w:rFonts w:eastAsia="Times New Roman"/>
          <w:color w:val="000000" w:themeColor="text1"/>
          <w:szCs w:val="18"/>
          <w:lang w:val="en-US" w:eastAsia="en-US" w:bidi="ar-SA"/>
        </w:rPr>
      </w:pPr>
      <w:ins w:id="417" w:author="Mickey  Spiegel" w:date="2019-04-17T20:55:00Z">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roofErr w:type="spellEnd"/>
        <w:r w:rsidRPr="009B5B13">
          <w:rPr>
            <w:rFonts w:eastAsia="Times New Roman"/>
            <w:color w:val="000000" w:themeColor="text1"/>
            <w:szCs w:val="18"/>
            <w:lang w:val="en-US" w:eastAsia="en-US" w:bidi="ar-SA"/>
          </w:rPr>
          <w:t>,</w:t>
        </w:r>
      </w:ins>
    </w:p>
    <w:p w14:paraId="2E6406BB" w14:textId="77777777" w:rsidR="005650E0" w:rsidRPr="009B5B13" w:rsidRDefault="005650E0" w:rsidP="005650E0">
      <w:pPr>
        <w:spacing w:after="0"/>
        <w:ind w:left="1440"/>
        <w:rPr>
          <w:ins w:id="418" w:author="Mickey  Spiegel" w:date="2019-04-17T20:55:00Z"/>
          <w:rFonts w:eastAsia="Times New Roman"/>
          <w:color w:val="000000" w:themeColor="text1"/>
          <w:szCs w:val="18"/>
          <w:lang w:val="en-US" w:eastAsia="en-US" w:bidi="ar-SA"/>
        </w:rPr>
      </w:pPr>
      <w:proofErr w:type="spellStart"/>
      <w:ins w:id="419" w:author="Mickey  Spiegel" w:date="2019-04-17T20:55:00Z">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ins>
    </w:p>
    <w:p w14:paraId="4E630F1F" w14:textId="77777777" w:rsidR="005650E0" w:rsidRPr="009B5B13" w:rsidRDefault="005650E0" w:rsidP="005650E0">
      <w:pPr>
        <w:spacing w:after="0"/>
        <w:ind w:left="1440"/>
        <w:rPr>
          <w:ins w:id="420" w:author="Mickey  Spiegel" w:date="2019-04-17T20:55:00Z"/>
          <w:rFonts w:eastAsia="Times New Roman"/>
          <w:color w:val="000000" w:themeColor="text1"/>
          <w:szCs w:val="18"/>
          <w:lang w:val="en-US" w:eastAsia="en-US" w:bidi="ar-SA"/>
        </w:rPr>
      </w:pPr>
      <w:proofErr w:type="spellStart"/>
      <w:ins w:id="421" w:author="Mickey  Spiegel" w:date="2019-04-17T20:55:00Z">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ins>
    </w:p>
    <w:p w14:paraId="4947F446" w14:textId="77777777" w:rsidR="005650E0" w:rsidRPr="009B5B13" w:rsidRDefault="005650E0" w:rsidP="005650E0">
      <w:pPr>
        <w:spacing w:after="0"/>
        <w:ind w:left="1440"/>
        <w:rPr>
          <w:ins w:id="422" w:author="Mickey  Spiegel" w:date="2019-04-17T20:55:00Z"/>
          <w:rFonts w:eastAsia="Times New Roman"/>
          <w:color w:val="000000" w:themeColor="text1"/>
          <w:szCs w:val="18"/>
          <w:lang w:val="en-US" w:eastAsia="en-US" w:bidi="ar-SA"/>
        </w:rPr>
      </w:pPr>
      <w:proofErr w:type="spellStart"/>
      <w:ins w:id="423" w:author="Mickey  Spiegel" w:date="2019-04-17T20:55:00Z">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ins>
    </w:p>
    <w:p w14:paraId="107BF6F5" w14:textId="77777777" w:rsidR="005650E0" w:rsidRDefault="005650E0" w:rsidP="005650E0">
      <w:pPr>
        <w:spacing w:after="0"/>
        <w:ind w:left="230"/>
        <w:rPr>
          <w:ins w:id="424" w:author="Mickey  Spiegel" w:date="2019-04-17T21:05:00Z"/>
          <w:rFonts w:eastAsia="Times New Roman"/>
          <w:b/>
          <w:bCs/>
          <w:color w:val="000000" w:themeColor="text1"/>
          <w:szCs w:val="18"/>
          <w:lang w:eastAsia="en-US" w:bidi="ar-SA"/>
        </w:rPr>
      </w:pPr>
    </w:p>
    <w:p w14:paraId="3BF19D65" w14:textId="6EB75466" w:rsidR="005650E0" w:rsidRPr="004733B7" w:rsidRDefault="005650E0" w:rsidP="005650E0">
      <w:pPr>
        <w:spacing w:after="0"/>
        <w:ind w:left="230"/>
        <w:rPr>
          <w:ins w:id="425" w:author="Mickey  Spiegel" w:date="2019-04-17T21:05:00Z"/>
          <w:rFonts w:eastAsia="Times New Roman"/>
          <w:color w:val="000000" w:themeColor="text1"/>
          <w:szCs w:val="18"/>
          <w:lang w:val="en-US" w:eastAsia="en-US" w:bidi="ar-SA"/>
        </w:rPr>
      </w:pPr>
      <w:ins w:id="426" w:author="Mickey  Spiegel" w:date="2019-04-17T21:0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B5</w:t>
        </w:r>
        <w:r w:rsidRPr="004733B7">
          <w:rPr>
            <w:rFonts w:eastAsia="Times New Roman"/>
            <w:b/>
            <w:bCs/>
            <w:color w:val="000000" w:themeColor="text1"/>
            <w:szCs w:val="18"/>
            <w:lang w:eastAsia="en-US" w:bidi="ar-SA"/>
          </w:rPr>
          <w:t xml:space="preserve">: Create </w:t>
        </w:r>
        <w:r>
          <w:rPr>
            <w:rFonts w:eastAsia="Times New Roman"/>
            <w:b/>
            <w:bCs/>
            <w:color w:val="000000" w:themeColor="text1"/>
            <w:szCs w:val="18"/>
            <w:lang w:eastAsia="en-US" w:bidi="ar-SA"/>
          </w:rPr>
          <w:t>an ACL table</w:t>
        </w:r>
        <w:r>
          <w:rPr>
            <w:rFonts w:eastAsia="Times New Roman"/>
            <w:b/>
            <w:bCs/>
            <w:color w:val="000000" w:themeColor="text1"/>
            <w:szCs w:val="18"/>
            <w:lang w:eastAsia="en-US" w:bidi="ar-SA"/>
          </w:rPr>
          <w:t xml:space="preserve">, an ACL entry, and </w:t>
        </w:r>
      </w:ins>
      <w:ins w:id="427" w:author="Mickey  Spiegel" w:date="2019-04-17T21:12:00Z">
        <w:r w:rsidR="007A32CC">
          <w:rPr>
            <w:rFonts w:eastAsia="Times New Roman"/>
            <w:b/>
            <w:bCs/>
            <w:color w:val="000000" w:themeColor="text1"/>
            <w:szCs w:val="18"/>
            <w:lang w:eastAsia="en-US" w:bidi="ar-SA"/>
          </w:rPr>
          <w:t>add the</w:t>
        </w:r>
      </w:ins>
      <w:ins w:id="428" w:author="Mickey  Spiegel" w:date="2019-04-17T21:05:00Z">
        <w:r>
          <w:rPr>
            <w:rFonts w:eastAsia="Times New Roman"/>
            <w:b/>
            <w:bCs/>
            <w:color w:val="000000" w:themeColor="text1"/>
            <w:szCs w:val="18"/>
            <w:lang w:eastAsia="en-US" w:bidi="ar-SA"/>
          </w:rPr>
          <w:t xml:space="preserve"> ACL table </w:t>
        </w:r>
      </w:ins>
      <w:ins w:id="429" w:author="Mickey  Spiegel" w:date="2019-04-17T21:12:00Z">
        <w:r w:rsidR="007A32CC">
          <w:rPr>
            <w:rFonts w:eastAsia="Times New Roman"/>
            <w:b/>
            <w:bCs/>
            <w:color w:val="000000" w:themeColor="text1"/>
            <w:szCs w:val="18"/>
            <w:lang w:eastAsia="en-US" w:bidi="ar-SA"/>
          </w:rPr>
          <w:t>to an existing ACL group</w:t>
        </w:r>
      </w:ins>
      <w:ins w:id="430" w:author="Mickey  Spiegel" w:date="2019-04-17T21:05:00Z">
        <w:r w:rsidR="007A32CC">
          <w:rPr>
            <w:rFonts w:eastAsia="Times New Roman"/>
            <w:b/>
            <w:bCs/>
            <w:color w:val="000000" w:themeColor="text1"/>
            <w:szCs w:val="18"/>
            <w:lang w:eastAsia="en-US" w:bidi="ar-SA"/>
          </w:rPr>
          <w:t xml:space="preserve"> that one or more ports binds</w:t>
        </w:r>
      </w:ins>
    </w:p>
    <w:p w14:paraId="3F3002FC" w14:textId="77777777" w:rsidR="005650E0" w:rsidRPr="003957F7" w:rsidRDefault="005650E0" w:rsidP="005650E0">
      <w:pPr>
        <w:spacing w:after="0"/>
        <w:ind w:left="720"/>
        <w:rPr>
          <w:ins w:id="431" w:author="Mickey  Spiegel" w:date="2019-04-17T21:05:00Z"/>
          <w:rFonts w:eastAsia="Times New Roman"/>
          <w:color w:val="000000" w:themeColor="text1"/>
          <w:szCs w:val="18"/>
          <w:lang w:val="en-US" w:eastAsia="en-US" w:bidi="ar-SA"/>
        </w:rPr>
      </w:pPr>
    </w:p>
    <w:p w14:paraId="2FEF487A" w14:textId="77777777" w:rsidR="005650E0" w:rsidRPr="003957F7" w:rsidRDefault="005650E0" w:rsidP="005650E0">
      <w:pPr>
        <w:spacing w:after="0"/>
        <w:ind w:left="720"/>
        <w:rPr>
          <w:ins w:id="432" w:author="Mickey  Spiegel" w:date="2019-04-17T21:05:00Z"/>
          <w:rFonts w:eastAsia="Times New Roman"/>
          <w:color w:val="000000" w:themeColor="text1"/>
          <w:szCs w:val="18"/>
          <w:lang w:val="en-US" w:eastAsia="en-US" w:bidi="ar-SA"/>
        </w:rPr>
      </w:pPr>
      <w:ins w:id="433" w:author="Mickey  Spiegel" w:date="2019-04-17T21:05:00Z">
        <w:r w:rsidRPr="003957F7">
          <w:rPr>
            <w:rFonts w:eastAsia="Times New Roman"/>
            <w:color w:val="000000" w:themeColor="text1"/>
            <w:szCs w:val="18"/>
            <w:lang w:val="en-US" w:eastAsia="en-US" w:bidi="ar-SA"/>
          </w:rPr>
          <w:t>// Create an ACL table acl_table_id</w:t>
        </w:r>
        <w:r>
          <w:rPr>
            <w:rFonts w:eastAsia="Times New Roman"/>
            <w:color w:val="000000" w:themeColor="text1"/>
            <w:szCs w:val="18"/>
            <w:lang w:val="en-US" w:eastAsia="en-US" w:bidi="ar-SA"/>
          </w:rPr>
          <w:t>1</w:t>
        </w:r>
      </w:ins>
    </w:p>
    <w:p w14:paraId="09BC3C60" w14:textId="77777777" w:rsidR="005650E0" w:rsidRPr="003957F7" w:rsidRDefault="005650E0" w:rsidP="005650E0">
      <w:pPr>
        <w:spacing w:after="0"/>
        <w:ind w:left="720"/>
        <w:rPr>
          <w:ins w:id="434" w:author="Mickey  Spiegel" w:date="2019-04-17T21:05:00Z"/>
          <w:rFonts w:eastAsia="Times New Roman"/>
          <w:color w:val="000000" w:themeColor="text1"/>
          <w:szCs w:val="18"/>
          <w:lang w:val="en-US" w:eastAsia="en-US" w:bidi="ar-SA"/>
        </w:rPr>
      </w:pPr>
      <w:proofErr w:type="spellStart"/>
      <w:ins w:id="435" w:author="Mickey  Spiegel" w:date="2019-04-17T21:05:00Z">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ins>
    </w:p>
    <w:p w14:paraId="1564F05E" w14:textId="77777777" w:rsidR="005650E0" w:rsidRPr="003957F7" w:rsidRDefault="005650E0" w:rsidP="005650E0">
      <w:pPr>
        <w:spacing w:after="0"/>
        <w:ind w:left="720"/>
        <w:rPr>
          <w:ins w:id="436" w:author="Mickey  Spiegel" w:date="2019-04-17T21:05:00Z"/>
          <w:rFonts w:eastAsia="Times New Roman"/>
          <w:color w:val="000000" w:themeColor="text1"/>
          <w:szCs w:val="18"/>
          <w:lang w:val="en-US" w:eastAsia="en-US" w:bidi="ar-SA"/>
        </w:rPr>
      </w:pPr>
      <w:proofErr w:type="spellStart"/>
      <w:ins w:id="437" w:author="Mickey  Spiegel" w:date="2019-04-17T21:05: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SAI_ACL_TABLE_ATTR_ACL_STAGE;</w:t>
        </w:r>
      </w:ins>
    </w:p>
    <w:p w14:paraId="5C65F02F" w14:textId="77777777" w:rsidR="005650E0" w:rsidRPr="003957F7" w:rsidRDefault="005650E0" w:rsidP="005650E0">
      <w:pPr>
        <w:spacing w:after="0"/>
        <w:ind w:left="720"/>
        <w:rPr>
          <w:ins w:id="438" w:author="Mickey  Spiegel" w:date="2019-04-17T21:05:00Z"/>
          <w:rFonts w:eastAsia="Times New Roman"/>
          <w:color w:val="000000" w:themeColor="text1"/>
          <w:szCs w:val="18"/>
          <w:lang w:val="en-US" w:eastAsia="en-US" w:bidi="ar-SA"/>
        </w:rPr>
      </w:pPr>
      <w:proofErr w:type="spellStart"/>
      <w:ins w:id="439" w:author="Mickey  Spiegel" w:date="2019-04-17T21:05: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0].value.s32 = SAI_ACL_STAGE_INGRESS;</w:t>
        </w:r>
      </w:ins>
    </w:p>
    <w:p w14:paraId="4DBC1117" w14:textId="77777777" w:rsidR="005650E0" w:rsidRPr="003957F7" w:rsidRDefault="005650E0" w:rsidP="005650E0">
      <w:pPr>
        <w:spacing w:after="0"/>
        <w:rPr>
          <w:ins w:id="440" w:author="Mickey  Spiegel" w:date="2019-04-17T21:05:00Z"/>
          <w:rFonts w:eastAsia="Times New Roman"/>
          <w:color w:val="000000" w:themeColor="text1"/>
          <w:szCs w:val="18"/>
          <w:lang w:val="en-US" w:eastAsia="en-US" w:bidi="ar-SA"/>
        </w:rPr>
      </w:pPr>
    </w:p>
    <w:p w14:paraId="42E88D47" w14:textId="77777777" w:rsidR="005650E0" w:rsidRPr="003957F7" w:rsidRDefault="005650E0" w:rsidP="005650E0">
      <w:pPr>
        <w:spacing w:after="0"/>
        <w:ind w:left="720"/>
        <w:rPr>
          <w:ins w:id="441" w:author="Mickey  Spiegel" w:date="2019-04-17T21:05:00Z"/>
          <w:rFonts w:eastAsia="Times New Roman"/>
          <w:color w:val="000000" w:themeColor="text1"/>
          <w:szCs w:val="18"/>
          <w:lang w:val="en-US" w:eastAsia="en-US" w:bidi="ar-SA"/>
        </w:rPr>
      </w:pPr>
      <w:proofErr w:type="spellStart"/>
      <w:ins w:id="442" w:author="Mickey  Spiegel" w:date="2019-04-17T21:05: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ins>
    </w:p>
    <w:p w14:paraId="6E80A22D" w14:textId="77777777" w:rsidR="005650E0" w:rsidRPr="003957F7" w:rsidRDefault="005650E0" w:rsidP="005650E0">
      <w:pPr>
        <w:spacing w:after="0"/>
        <w:ind w:left="720"/>
        <w:rPr>
          <w:ins w:id="443" w:author="Mickey  Spiegel" w:date="2019-04-17T21:05:00Z"/>
          <w:rFonts w:eastAsia="Times New Roman"/>
          <w:color w:val="000000" w:themeColor="text1"/>
          <w:szCs w:val="18"/>
          <w:lang w:val="en-US" w:eastAsia="en-US" w:bidi="ar-SA"/>
        </w:rPr>
      </w:pPr>
      <w:proofErr w:type="spellStart"/>
      <w:ins w:id="444" w:author="Mickey  Spiegel" w:date="2019-04-17T21:05: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value.booldata</w:t>
        </w:r>
        <w:proofErr w:type="spellEnd"/>
        <w:r w:rsidRPr="003957F7">
          <w:rPr>
            <w:rFonts w:eastAsia="Times New Roman"/>
            <w:color w:val="000000" w:themeColor="text1"/>
            <w:szCs w:val="18"/>
            <w:lang w:val="en-US" w:eastAsia="en-US" w:bidi="ar-SA"/>
          </w:rPr>
          <w:t xml:space="preserve"> = True;</w:t>
        </w:r>
      </w:ins>
    </w:p>
    <w:p w14:paraId="57DA79D4" w14:textId="77777777" w:rsidR="005650E0" w:rsidRPr="003957F7" w:rsidRDefault="005650E0" w:rsidP="005650E0">
      <w:pPr>
        <w:spacing w:after="0"/>
        <w:rPr>
          <w:ins w:id="445" w:author="Mickey  Spiegel" w:date="2019-04-17T21:05:00Z"/>
          <w:rFonts w:eastAsia="Times New Roman"/>
          <w:color w:val="000000" w:themeColor="text1"/>
          <w:szCs w:val="18"/>
          <w:lang w:val="en-US" w:eastAsia="en-US" w:bidi="ar-SA"/>
        </w:rPr>
      </w:pPr>
    </w:p>
    <w:p w14:paraId="73809FFD" w14:textId="77777777" w:rsidR="005650E0" w:rsidRPr="003957F7" w:rsidRDefault="005650E0" w:rsidP="005650E0">
      <w:pPr>
        <w:spacing w:after="0"/>
        <w:ind w:left="720"/>
        <w:rPr>
          <w:ins w:id="446" w:author="Mickey  Spiegel" w:date="2019-04-17T21:05:00Z"/>
          <w:rFonts w:eastAsia="Times New Roman"/>
          <w:color w:val="000000" w:themeColor="text1"/>
          <w:szCs w:val="18"/>
          <w:lang w:val="en-US" w:eastAsia="en-US" w:bidi="ar-SA"/>
        </w:rPr>
      </w:pPr>
      <w:proofErr w:type="spellStart"/>
      <w:ins w:id="447" w:author="Mickey  Spiegel" w:date="2019-04-17T21:05: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proofErr w:type="gramStart"/>
        <w:r w:rsidRPr="003957F7">
          <w:rPr>
            <w:rFonts w:eastAsia="Times New Roman"/>
            <w:color w:val="000000" w:themeColor="text1"/>
            <w:szCs w:val="18"/>
            <w:lang w:val="en-US" w:eastAsia="en-US" w:bidi="ar-SA"/>
          </w:rPr>
          <w:t>table</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ins>
    </w:p>
    <w:p w14:paraId="2886B548" w14:textId="77777777" w:rsidR="005650E0" w:rsidRPr="003957F7" w:rsidRDefault="005650E0" w:rsidP="005650E0">
      <w:pPr>
        <w:spacing w:after="0"/>
        <w:ind w:left="720"/>
        <w:rPr>
          <w:ins w:id="448" w:author="Mickey  Spiegel" w:date="2019-04-17T21:05:00Z"/>
          <w:rFonts w:eastAsia="Times New Roman"/>
          <w:color w:val="000000" w:themeColor="text1"/>
          <w:szCs w:val="18"/>
          <w:lang w:val="en-US" w:eastAsia="en-US" w:bidi="ar-SA"/>
        </w:rPr>
      </w:pPr>
      <w:ins w:id="449" w:author="Mickey  Spiegel" w:date="2019-04-17T21:05:00Z">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ins>
    </w:p>
    <w:p w14:paraId="52E5551C" w14:textId="77777777" w:rsidR="005650E0" w:rsidRPr="003957F7" w:rsidRDefault="005650E0" w:rsidP="005650E0">
      <w:pPr>
        <w:spacing w:after="0"/>
        <w:ind w:left="720"/>
        <w:rPr>
          <w:ins w:id="450" w:author="Mickey  Spiegel" w:date="2019-04-17T21:05:00Z"/>
          <w:rFonts w:eastAsia="Times New Roman"/>
          <w:color w:val="000000" w:themeColor="text1"/>
          <w:szCs w:val="18"/>
          <w:lang w:val="en-US" w:eastAsia="en-US" w:bidi="ar-SA"/>
        </w:rPr>
      </w:pPr>
      <w:ins w:id="451" w:author="Mickey  Spiegel" w:date="2019-04-17T21:05: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42FEF7BA" w14:textId="77777777" w:rsidR="005650E0" w:rsidRPr="003957F7" w:rsidRDefault="005650E0" w:rsidP="005650E0">
      <w:pPr>
        <w:spacing w:after="0"/>
        <w:ind w:left="720"/>
        <w:rPr>
          <w:ins w:id="452" w:author="Mickey  Spiegel" w:date="2019-04-17T21:05:00Z"/>
          <w:rFonts w:eastAsia="Times New Roman"/>
          <w:color w:val="000000" w:themeColor="text1"/>
          <w:szCs w:val="18"/>
          <w:lang w:val="en-US" w:eastAsia="en-US" w:bidi="ar-SA"/>
        </w:rPr>
      </w:pPr>
      <w:ins w:id="453" w:author="Mickey  Spiegel" w:date="2019-04-17T21:05:00Z">
        <w:r w:rsidRPr="003957F7">
          <w:rPr>
            <w:rFonts w:eastAsia="Times New Roman"/>
            <w:color w:val="000000" w:themeColor="text1"/>
            <w:szCs w:val="18"/>
            <w:lang w:val="en-US" w:eastAsia="en-US" w:bidi="ar-SA"/>
          </w:rPr>
          <w:t>}</w:t>
        </w:r>
      </w:ins>
    </w:p>
    <w:p w14:paraId="4A726B45" w14:textId="77777777" w:rsidR="005650E0" w:rsidRPr="003957F7" w:rsidRDefault="005650E0" w:rsidP="005650E0">
      <w:pPr>
        <w:spacing w:after="0"/>
        <w:ind w:left="720"/>
        <w:rPr>
          <w:ins w:id="454" w:author="Mickey  Spiegel" w:date="2019-04-17T21:05:00Z"/>
          <w:rFonts w:eastAsia="Times New Roman"/>
          <w:color w:val="000000" w:themeColor="text1"/>
          <w:szCs w:val="18"/>
          <w:lang w:val="en-US" w:eastAsia="en-US" w:bidi="ar-SA"/>
        </w:rPr>
      </w:pPr>
    </w:p>
    <w:p w14:paraId="228A0199" w14:textId="77777777" w:rsidR="005650E0" w:rsidRPr="003957F7" w:rsidRDefault="005650E0" w:rsidP="005650E0">
      <w:pPr>
        <w:spacing w:after="0"/>
        <w:ind w:left="720"/>
        <w:rPr>
          <w:ins w:id="455" w:author="Mickey  Spiegel" w:date="2019-04-17T21:05:00Z"/>
          <w:rFonts w:eastAsia="Times New Roman"/>
          <w:color w:val="000000" w:themeColor="text1"/>
          <w:szCs w:val="18"/>
          <w:lang w:val="en-US" w:eastAsia="en-US" w:bidi="ar-SA"/>
        </w:rPr>
      </w:pPr>
      <w:ins w:id="456" w:author="Mickey  Spiegel" w:date="2019-04-17T21:05:00Z">
        <w:r w:rsidRPr="003957F7">
          <w:rPr>
            <w:rFonts w:eastAsia="Times New Roman"/>
            <w:color w:val="000000" w:themeColor="text1"/>
            <w:szCs w:val="18"/>
            <w:lang w:val="en-US" w:eastAsia="en-US" w:bidi="ar-SA"/>
          </w:rPr>
          <w:t xml:space="preserve">// Create an ACL table entry to </w:t>
        </w:r>
        <w:r>
          <w:rPr>
            <w:rFonts w:eastAsia="Times New Roman"/>
            <w:color w:val="000000" w:themeColor="text1"/>
            <w:szCs w:val="18"/>
            <w:lang w:val="en-US" w:eastAsia="en-US" w:bidi="ar-SA"/>
          </w:rPr>
          <w:t xml:space="preserve">match on </w:t>
        </w:r>
        <w:proofErr w:type="spellStart"/>
        <w:r>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 xml:space="preserve"> </w:t>
        </w:r>
      </w:ins>
    </w:p>
    <w:p w14:paraId="236C01A8" w14:textId="77777777" w:rsidR="005650E0" w:rsidRPr="003957F7" w:rsidRDefault="005650E0" w:rsidP="005650E0">
      <w:pPr>
        <w:spacing w:after="0"/>
        <w:ind w:left="720"/>
        <w:rPr>
          <w:ins w:id="457" w:author="Mickey  Spiegel" w:date="2019-04-17T21:05:00Z"/>
          <w:rFonts w:eastAsia="Times New Roman"/>
          <w:color w:val="000000" w:themeColor="text1"/>
          <w:szCs w:val="18"/>
          <w:lang w:val="en-US" w:eastAsia="en-US" w:bidi="ar-SA"/>
        </w:rPr>
      </w:pPr>
      <w:proofErr w:type="spellStart"/>
      <w:ins w:id="458"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SAI_ACL_ENTRY_ATTR_TABLE_ID;</w:t>
        </w:r>
      </w:ins>
    </w:p>
    <w:p w14:paraId="018850EB" w14:textId="77777777" w:rsidR="005650E0" w:rsidRPr="006559B3" w:rsidRDefault="005650E0" w:rsidP="005650E0">
      <w:pPr>
        <w:spacing w:after="0"/>
        <w:ind w:left="720"/>
        <w:rPr>
          <w:ins w:id="459" w:author="Mickey  Spiegel" w:date="2019-04-17T21:05:00Z"/>
          <w:rFonts w:eastAsia="Times New Roman"/>
          <w:color w:val="000000" w:themeColor="text1"/>
          <w:szCs w:val="18"/>
          <w:lang w:val="en-US" w:eastAsia="en-US" w:bidi="ar-SA"/>
        </w:rPr>
      </w:pPr>
      <w:proofErr w:type="spellStart"/>
      <w:ins w:id="460"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w:t>
        </w:r>
        <w:proofErr w:type="spellStart"/>
        <w:r w:rsidRPr="003957F7">
          <w:rPr>
            <w:rFonts w:eastAsia="Times New Roman"/>
            <w:color w:val="000000" w:themeColor="text1"/>
            <w:szCs w:val="18"/>
            <w:lang w:val="en-US" w:eastAsia="en-US" w:bidi="ar-SA"/>
          </w:rPr>
          <w:t>value.oid</w:t>
        </w:r>
        <w:proofErr w:type="spellEnd"/>
        <w:r w:rsidRPr="003957F7">
          <w:rPr>
            <w:rFonts w:eastAsia="Times New Roman"/>
            <w:color w:val="000000" w:themeColor="text1"/>
            <w:szCs w:val="18"/>
            <w:lang w:val="en-US" w:eastAsia="en-US" w:bidi="ar-SA"/>
          </w:rPr>
          <w:t xml:space="preserve"> =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ins>
    </w:p>
    <w:p w14:paraId="6594F467" w14:textId="77777777" w:rsidR="005650E0" w:rsidRDefault="005650E0" w:rsidP="005650E0">
      <w:pPr>
        <w:spacing w:after="0"/>
        <w:ind w:left="720"/>
        <w:rPr>
          <w:ins w:id="461" w:author="Mickey  Spiegel" w:date="2019-04-17T21:05:00Z"/>
          <w:rFonts w:eastAsia="Times New Roman"/>
          <w:color w:val="000000" w:themeColor="text1"/>
          <w:szCs w:val="18"/>
          <w:lang w:val="en-US" w:eastAsia="en-US" w:bidi="ar-SA"/>
        </w:rPr>
      </w:pPr>
    </w:p>
    <w:p w14:paraId="1E70F3A1" w14:textId="77777777" w:rsidR="005650E0" w:rsidRPr="003957F7" w:rsidRDefault="005650E0" w:rsidP="005650E0">
      <w:pPr>
        <w:spacing w:after="0"/>
        <w:ind w:left="720"/>
        <w:rPr>
          <w:ins w:id="462" w:author="Mickey  Spiegel" w:date="2019-04-17T21:05:00Z"/>
          <w:rFonts w:eastAsia="Times New Roman"/>
          <w:color w:val="000000" w:themeColor="text1"/>
          <w:szCs w:val="18"/>
          <w:lang w:val="en-US" w:eastAsia="en-US" w:bidi="ar-SA"/>
        </w:rPr>
      </w:pPr>
      <w:proofErr w:type="spellStart"/>
      <w:ins w:id="463"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1].id = SAI_ACL_ENTRY_ATTR_PRIORITY;</w:t>
        </w:r>
      </w:ins>
    </w:p>
    <w:p w14:paraId="6E3F2F1E" w14:textId="77777777" w:rsidR="005650E0" w:rsidRPr="003957F7" w:rsidRDefault="005650E0" w:rsidP="005650E0">
      <w:pPr>
        <w:spacing w:after="0"/>
        <w:ind w:left="720"/>
        <w:rPr>
          <w:ins w:id="464" w:author="Mickey  Spiegel" w:date="2019-04-17T21:05:00Z"/>
          <w:rFonts w:eastAsia="Times New Roman"/>
          <w:color w:val="000000" w:themeColor="text1"/>
          <w:szCs w:val="18"/>
          <w:lang w:val="en-US" w:eastAsia="en-US" w:bidi="ar-SA"/>
        </w:rPr>
      </w:pPr>
      <w:proofErr w:type="spellStart"/>
      <w:ins w:id="465"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1].value.u32 = 1;</w:t>
        </w:r>
      </w:ins>
    </w:p>
    <w:p w14:paraId="08FF849E" w14:textId="77777777" w:rsidR="005650E0" w:rsidRDefault="005650E0" w:rsidP="005650E0">
      <w:pPr>
        <w:spacing w:after="0"/>
        <w:ind w:left="720"/>
        <w:rPr>
          <w:ins w:id="466" w:author="Mickey  Spiegel" w:date="2019-04-17T21:05:00Z"/>
          <w:rFonts w:eastAsia="Times New Roman"/>
          <w:color w:val="000000" w:themeColor="text1"/>
          <w:szCs w:val="18"/>
          <w:lang w:val="en-US" w:eastAsia="en-US" w:bidi="ar-SA"/>
        </w:rPr>
      </w:pPr>
    </w:p>
    <w:p w14:paraId="4D8F5878" w14:textId="77777777" w:rsidR="005650E0" w:rsidRPr="003957F7" w:rsidRDefault="005650E0" w:rsidP="005650E0">
      <w:pPr>
        <w:spacing w:after="0"/>
        <w:ind w:left="720"/>
        <w:rPr>
          <w:ins w:id="467" w:author="Mickey  Spiegel" w:date="2019-04-17T21:05:00Z"/>
          <w:rFonts w:eastAsia="Times New Roman"/>
          <w:color w:val="000000" w:themeColor="text1"/>
          <w:szCs w:val="18"/>
          <w:lang w:val="en-US" w:eastAsia="en-US" w:bidi="ar-SA"/>
        </w:rPr>
      </w:pPr>
      <w:proofErr w:type="spellStart"/>
      <w:ins w:id="468"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2].id = SAI_ACL_ENTRY_ATTR_FIELD_SRC_MAC;</w:t>
        </w:r>
      </w:ins>
    </w:p>
    <w:p w14:paraId="0F41E0D8" w14:textId="77777777" w:rsidR="005650E0" w:rsidRPr="006559B3" w:rsidRDefault="005650E0" w:rsidP="005650E0">
      <w:pPr>
        <w:spacing w:after="0"/>
        <w:ind w:left="720"/>
        <w:rPr>
          <w:ins w:id="469" w:author="Mickey  Spiegel" w:date="2019-04-17T21:05:00Z"/>
          <w:rFonts w:eastAsia="Times New Roman"/>
          <w:color w:val="000000" w:themeColor="text1"/>
          <w:szCs w:val="18"/>
          <w:lang w:val="en-US" w:eastAsia="en-US" w:bidi="ar-SA"/>
        </w:rPr>
      </w:pPr>
      <w:ins w:id="470" w:author="Mickey  Spiegel" w:date="2019-04-17T21:05:00Z">
        <w:r w:rsidRPr="003957F7">
          <w:rPr>
            <w:rFonts w:eastAsia="Times New Roman"/>
            <w:color w:val="000000" w:themeColor="text1"/>
            <w:szCs w:val="18"/>
            <w:lang w:val="en-US" w:eastAsia="en-US" w:bidi="ar-SA"/>
          </w:rPr>
          <w:t>CONVERT_MAC_TO_SAI_MAC (</w:t>
        </w:r>
        <w:proofErr w:type="spellStart"/>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 xml:space="preserve">2].value.aclfield.data.mac, </w:t>
        </w:r>
        <w:proofErr w:type="spellStart"/>
        <w:r w:rsidRPr="003957F7">
          <w:rPr>
            <w:rFonts w:eastAsia="Times New Roman"/>
            <w:color w:val="000000" w:themeColor="text1"/>
            <w:szCs w:val="18"/>
            <w:lang w:val="en-US" w:eastAsia="en-US" w:bidi="ar-SA"/>
          </w:rPr>
          <w:t>src_mac</w:t>
        </w:r>
        <w:proofErr w:type="spellEnd"/>
        <w:r w:rsidRPr="003957F7">
          <w:rPr>
            <w:rFonts w:eastAsia="Times New Roman"/>
            <w:color w:val="000000" w:themeColor="text1"/>
            <w:szCs w:val="18"/>
            <w:lang w:val="en-US" w:eastAsia="en-US" w:bidi="ar-SA"/>
          </w:rPr>
          <w:t>);</w:t>
        </w:r>
      </w:ins>
    </w:p>
    <w:p w14:paraId="6D5B6B80" w14:textId="77777777" w:rsidR="005650E0" w:rsidRDefault="005650E0" w:rsidP="005650E0">
      <w:pPr>
        <w:spacing w:after="0"/>
        <w:ind w:left="720"/>
        <w:rPr>
          <w:ins w:id="471" w:author="Mickey  Spiegel" w:date="2019-04-17T21:05:00Z"/>
          <w:rFonts w:eastAsia="Times New Roman"/>
          <w:color w:val="000000" w:themeColor="text1"/>
          <w:szCs w:val="18"/>
          <w:lang w:val="en-US" w:eastAsia="en-US" w:bidi="ar-SA"/>
        </w:rPr>
      </w:pPr>
    </w:p>
    <w:p w14:paraId="456A0DD1" w14:textId="77777777" w:rsidR="0038208B" w:rsidRPr="003957F7" w:rsidRDefault="0038208B" w:rsidP="0038208B">
      <w:pPr>
        <w:spacing w:after="0"/>
        <w:ind w:left="720"/>
        <w:rPr>
          <w:ins w:id="472" w:author="Mickey  Spiegel" w:date="2019-05-01T16:23:00Z"/>
          <w:rFonts w:eastAsia="Times New Roman"/>
          <w:color w:val="000000" w:themeColor="text1"/>
          <w:szCs w:val="18"/>
          <w:lang w:val="en-US" w:eastAsia="en-US" w:bidi="ar-SA"/>
        </w:rPr>
      </w:pPr>
      <w:proofErr w:type="spellStart"/>
      <w:ins w:id="473" w:author="Mickey  Spiegel" w:date="2019-05-01T16:23: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ACTION_INSERT_INT</w:t>
        </w:r>
        <w:r w:rsidRPr="003957F7">
          <w:rPr>
            <w:rFonts w:eastAsia="Times New Roman"/>
            <w:color w:val="000000" w:themeColor="text1"/>
            <w:szCs w:val="18"/>
            <w:lang w:val="en-US" w:eastAsia="en-US" w:bidi="ar-SA"/>
          </w:rPr>
          <w:t>;</w:t>
        </w:r>
      </w:ins>
    </w:p>
    <w:p w14:paraId="10A0F421" w14:textId="77777777" w:rsidR="0038208B" w:rsidRPr="003957F7" w:rsidRDefault="0038208B" w:rsidP="0038208B">
      <w:pPr>
        <w:spacing w:after="0"/>
        <w:ind w:left="720"/>
        <w:rPr>
          <w:ins w:id="474" w:author="Mickey  Spiegel" w:date="2019-05-01T16:23:00Z"/>
          <w:rFonts w:eastAsia="Times New Roman"/>
          <w:color w:val="000000" w:themeColor="text1"/>
          <w:szCs w:val="18"/>
          <w:lang w:val="en-US" w:eastAsia="en-US" w:bidi="ar-SA"/>
        </w:rPr>
      </w:pPr>
      <w:proofErr w:type="spellStart"/>
      <w:ins w:id="475" w:author="Mickey  Spiegel" w:date="2019-05-01T16:23: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proofErr w:type="spellEnd"/>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ins>
    </w:p>
    <w:p w14:paraId="09C24A5E" w14:textId="77777777" w:rsidR="0038208B" w:rsidRDefault="0038208B" w:rsidP="0038208B">
      <w:pPr>
        <w:spacing w:after="0"/>
        <w:rPr>
          <w:ins w:id="476" w:author="Mickey  Spiegel" w:date="2019-05-01T16:23:00Z"/>
          <w:rFonts w:eastAsia="Times New Roman"/>
          <w:color w:val="000000" w:themeColor="text1"/>
          <w:szCs w:val="18"/>
          <w:lang w:val="en-US" w:eastAsia="en-US" w:bidi="ar-SA"/>
        </w:rPr>
      </w:pPr>
    </w:p>
    <w:p w14:paraId="6737EDB5" w14:textId="4B5E4197" w:rsidR="005650E0" w:rsidRPr="003957F7" w:rsidRDefault="005650E0" w:rsidP="005650E0">
      <w:pPr>
        <w:spacing w:after="0"/>
        <w:ind w:left="720"/>
        <w:rPr>
          <w:ins w:id="477" w:author="Mickey  Spiegel" w:date="2019-04-17T21:05:00Z"/>
          <w:rFonts w:eastAsia="Times New Roman"/>
          <w:color w:val="000000" w:themeColor="text1"/>
          <w:szCs w:val="18"/>
          <w:lang w:val="en-US" w:eastAsia="en-US" w:bidi="ar-SA"/>
        </w:rPr>
      </w:pPr>
      <w:proofErr w:type="spellStart"/>
      <w:ins w:id="478"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4</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w:t>
        </w:r>
      </w:ins>
      <w:ins w:id="479" w:author="Mickey  Spiegel" w:date="2019-04-17T21:22:00Z">
        <w:r w:rsidR="00587348">
          <w:rPr>
            <w:rFonts w:eastAsia="Times New Roman"/>
            <w:color w:val="000000" w:themeColor="text1"/>
            <w:szCs w:val="18"/>
            <w:lang w:val="en-US" w:eastAsia="en-US" w:bidi="ar-SA"/>
          </w:rPr>
          <w:t>TAM_</w:t>
        </w:r>
      </w:ins>
      <w:ins w:id="480" w:author="Mickey  Spiegel" w:date="2019-04-17T21:06:00Z">
        <w:r w:rsidR="00587348">
          <w:rPr>
            <w:rFonts w:eastAsia="Times New Roman"/>
            <w:color w:val="000000" w:themeColor="text1"/>
            <w:szCs w:val="18"/>
            <w:lang w:val="en-US" w:eastAsia="en-US" w:bidi="ar-SA"/>
          </w:rPr>
          <w:t>INT</w:t>
        </w:r>
      </w:ins>
      <w:ins w:id="481" w:author="Mickey  Spiegel" w:date="2019-04-17T21:05:00Z">
        <w:r w:rsidRPr="003957F7">
          <w:rPr>
            <w:rFonts w:eastAsia="Times New Roman"/>
            <w:color w:val="000000" w:themeColor="text1"/>
            <w:szCs w:val="18"/>
            <w:lang w:val="en-US" w:eastAsia="en-US" w:bidi="ar-SA"/>
          </w:rPr>
          <w:t>;</w:t>
        </w:r>
      </w:ins>
    </w:p>
    <w:p w14:paraId="67A71B48" w14:textId="7E97A8A6" w:rsidR="005650E0" w:rsidRPr="003957F7" w:rsidRDefault="005650E0" w:rsidP="005650E0">
      <w:pPr>
        <w:spacing w:after="0"/>
        <w:ind w:left="720"/>
        <w:rPr>
          <w:ins w:id="482" w:author="Mickey  Spiegel" w:date="2019-04-17T21:05:00Z"/>
          <w:rFonts w:eastAsia="Times New Roman"/>
          <w:color w:val="000000" w:themeColor="text1"/>
          <w:szCs w:val="18"/>
          <w:lang w:val="en-US" w:eastAsia="en-US" w:bidi="ar-SA"/>
        </w:rPr>
      </w:pPr>
      <w:proofErr w:type="spellStart"/>
      <w:ins w:id="483" w:author="Mickey  Spiegel" w:date="2019-04-17T21:05:00Z">
        <w:r w:rsidRPr="003957F7">
          <w:rPr>
            <w:rFonts w:eastAsia="Times New Roman"/>
            <w:color w:val="000000" w:themeColor="text1"/>
            <w:szCs w:val="18"/>
            <w:lang w:val="en-US" w:eastAsia="en-US" w:bidi="ar-SA"/>
          </w:rPr>
          <w:t>acl_entry_</w:t>
        </w:r>
        <w:proofErr w:type="gramStart"/>
        <w:r w:rsidRPr="003957F7">
          <w:rPr>
            <w:rFonts w:eastAsia="Times New Roman"/>
            <w:color w:val="000000" w:themeColor="text1"/>
            <w:szCs w:val="18"/>
            <w:lang w:val="en-US" w:eastAsia="en-US" w:bidi="ar-SA"/>
          </w:rPr>
          <w:t>attrs</w:t>
        </w:r>
        <w:proofErr w:type="spellEnd"/>
        <w:r w:rsidRPr="003957F7">
          <w:rPr>
            <w:rFonts w:eastAsia="Times New Roman"/>
            <w:color w:val="000000" w:themeColor="text1"/>
            <w:szCs w:val="18"/>
            <w:lang w:val="en-US" w:eastAsia="en-US" w:bidi="ar-SA"/>
          </w:rPr>
          <w:t>[</w:t>
        </w:r>
        <w:proofErr w:type="gramEnd"/>
        <w:r w:rsidR="0038208B">
          <w:rPr>
            <w:rFonts w:eastAsia="Times New Roman"/>
            <w:color w:val="000000" w:themeColor="text1"/>
            <w:szCs w:val="18"/>
            <w:lang w:val="en-US" w:eastAsia="en-US" w:bidi="ar-SA"/>
          </w:rPr>
          <w:t>4</w:t>
        </w:r>
        <w:r w:rsidRPr="003957F7">
          <w:rPr>
            <w:rFonts w:eastAsia="Times New Roman"/>
            <w:color w:val="000000" w:themeColor="text1"/>
            <w:szCs w:val="18"/>
            <w:lang w:val="en-US" w:eastAsia="en-US" w:bidi="ar-SA"/>
          </w:rPr>
          <w:t>].</w:t>
        </w:r>
        <w:proofErr w:type="spellStart"/>
        <w:r w:rsidRPr="003957F7">
          <w:rPr>
            <w:rFonts w:eastAsia="Times New Roman"/>
            <w:color w:val="000000" w:themeColor="text1"/>
            <w:szCs w:val="18"/>
            <w:lang w:val="en-US" w:eastAsia="en-US" w:bidi="ar-SA"/>
          </w:rPr>
          <w:t>value.</w:t>
        </w:r>
        <w:r w:rsidR="003A7AB1">
          <w:rPr>
            <w:rFonts w:eastAsia="Times New Roman"/>
            <w:color w:val="000000" w:themeColor="text1"/>
            <w:szCs w:val="18"/>
            <w:lang w:val="en-US" w:eastAsia="en-US" w:bidi="ar-SA"/>
          </w:rPr>
          <w:t>oid</w:t>
        </w:r>
        <w:proofErr w:type="spellEnd"/>
        <w:r w:rsidR="003A7AB1">
          <w:rPr>
            <w:rFonts w:eastAsia="Times New Roman"/>
            <w:color w:val="000000" w:themeColor="text1"/>
            <w:szCs w:val="18"/>
            <w:lang w:val="en-US" w:eastAsia="en-US" w:bidi="ar-SA"/>
          </w:rPr>
          <w:t xml:space="preserve"> = </w:t>
        </w:r>
        <w:proofErr w:type="spellStart"/>
        <w:r w:rsidR="003A7AB1">
          <w:rPr>
            <w:rFonts w:eastAsia="Times New Roman"/>
            <w:color w:val="000000" w:themeColor="text1"/>
            <w:szCs w:val="18"/>
            <w:lang w:val="en-US" w:eastAsia="en-US" w:bidi="ar-SA"/>
          </w:rPr>
          <w:t>sai_tam_int_obj</w:t>
        </w:r>
      </w:ins>
      <w:proofErr w:type="spellEnd"/>
      <w:ins w:id="484" w:author="Mickey  Spiegel" w:date="2019-04-17T21:07:00Z">
        <w:r w:rsidR="003A7AB1">
          <w:rPr>
            <w:rFonts w:eastAsia="Times New Roman"/>
            <w:color w:val="000000" w:themeColor="text1"/>
            <w:szCs w:val="18"/>
            <w:lang w:val="en-US" w:eastAsia="en-US" w:bidi="ar-SA"/>
          </w:rPr>
          <w:t>;</w:t>
        </w:r>
      </w:ins>
    </w:p>
    <w:p w14:paraId="10CE93E4" w14:textId="77777777" w:rsidR="005650E0" w:rsidRDefault="005650E0" w:rsidP="005650E0">
      <w:pPr>
        <w:spacing w:after="0"/>
        <w:rPr>
          <w:ins w:id="485" w:author="Mickey  Spiegel" w:date="2019-04-17T21:05:00Z"/>
          <w:rFonts w:eastAsia="Times New Roman"/>
          <w:color w:val="000000" w:themeColor="text1"/>
          <w:szCs w:val="18"/>
          <w:lang w:val="en-US" w:eastAsia="en-US" w:bidi="ar-SA"/>
        </w:rPr>
      </w:pPr>
    </w:p>
    <w:p w14:paraId="600C5988" w14:textId="3DB30CFF" w:rsidR="005650E0" w:rsidRPr="003957F7" w:rsidRDefault="005650E0" w:rsidP="005650E0">
      <w:pPr>
        <w:spacing w:after="0"/>
        <w:ind w:left="720"/>
        <w:rPr>
          <w:ins w:id="486" w:author="Mickey  Spiegel" w:date="2019-04-17T21:05:00Z"/>
          <w:rFonts w:eastAsia="Times New Roman"/>
          <w:color w:val="000000" w:themeColor="text1"/>
          <w:szCs w:val="18"/>
          <w:lang w:val="en-US" w:eastAsia="en-US" w:bidi="ar-SA"/>
        </w:rPr>
      </w:pPr>
      <w:proofErr w:type="spellStart"/>
      <w:ins w:id="487" w:author="Mickey  Spiegel" w:date="2019-04-17T21:05: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proofErr w:type="gramStart"/>
        <w:r w:rsidRPr="003957F7">
          <w:rPr>
            <w:rFonts w:eastAsia="Times New Roman"/>
            <w:color w:val="000000" w:themeColor="text1"/>
            <w:szCs w:val="18"/>
            <w:lang w:val="en-US" w:eastAsia="en-US" w:bidi="ar-SA"/>
          </w:rPr>
          <w:t>entry</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w:t>
        </w:r>
        <w:proofErr w:type="spellStart"/>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proofErr w:type="spellEnd"/>
        <w:r w:rsidR="0038208B">
          <w:rPr>
            <w:rFonts w:eastAsia="Times New Roman"/>
            <w:color w:val="000000" w:themeColor="text1"/>
            <w:szCs w:val="18"/>
            <w:lang w:val="en-US" w:eastAsia="en-US" w:bidi="ar-SA"/>
          </w:rPr>
          <w:t>, 5</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acl_entry_attrs</w:t>
        </w:r>
        <w:proofErr w:type="spellEnd"/>
        <w:r w:rsidRPr="003957F7">
          <w:rPr>
            <w:rFonts w:eastAsia="Times New Roman"/>
            <w:color w:val="000000" w:themeColor="text1"/>
            <w:szCs w:val="18"/>
            <w:lang w:val="en-US" w:eastAsia="en-US" w:bidi="ar-SA"/>
          </w:rPr>
          <w:t>);</w:t>
        </w:r>
      </w:ins>
    </w:p>
    <w:p w14:paraId="54D3B017" w14:textId="77777777" w:rsidR="005650E0" w:rsidRPr="003957F7" w:rsidRDefault="005650E0" w:rsidP="005650E0">
      <w:pPr>
        <w:spacing w:after="0"/>
        <w:ind w:left="720"/>
        <w:rPr>
          <w:ins w:id="488" w:author="Mickey  Spiegel" w:date="2019-04-17T21:05:00Z"/>
          <w:rFonts w:eastAsia="Times New Roman"/>
          <w:color w:val="000000" w:themeColor="text1"/>
          <w:szCs w:val="18"/>
          <w:lang w:val="en-US" w:eastAsia="en-US" w:bidi="ar-SA"/>
        </w:rPr>
      </w:pPr>
      <w:ins w:id="489" w:author="Mickey  Spiegel" w:date="2019-04-17T21:05:00Z">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ins>
    </w:p>
    <w:p w14:paraId="58173B98" w14:textId="77777777" w:rsidR="005650E0" w:rsidRPr="003957F7" w:rsidRDefault="005650E0" w:rsidP="005650E0">
      <w:pPr>
        <w:spacing w:after="0"/>
        <w:ind w:left="720"/>
        <w:rPr>
          <w:ins w:id="490" w:author="Mickey  Spiegel" w:date="2019-04-17T21:05:00Z"/>
          <w:rFonts w:eastAsia="Times New Roman"/>
          <w:color w:val="000000" w:themeColor="text1"/>
          <w:szCs w:val="18"/>
          <w:lang w:val="en-US" w:eastAsia="en-US" w:bidi="ar-SA"/>
        </w:rPr>
      </w:pPr>
      <w:ins w:id="491" w:author="Mickey  Spiegel" w:date="2019-04-17T21:05: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0E561CE0" w14:textId="77777777" w:rsidR="005650E0" w:rsidRPr="003957F7" w:rsidRDefault="005650E0" w:rsidP="005650E0">
      <w:pPr>
        <w:spacing w:after="0"/>
        <w:ind w:left="720"/>
        <w:rPr>
          <w:ins w:id="492" w:author="Mickey  Spiegel" w:date="2019-04-17T21:05:00Z"/>
          <w:rFonts w:eastAsia="Times New Roman"/>
          <w:color w:val="000000" w:themeColor="text1"/>
          <w:szCs w:val="18"/>
          <w:lang w:val="en-US" w:eastAsia="en-US" w:bidi="ar-SA"/>
        </w:rPr>
      </w:pPr>
      <w:ins w:id="493" w:author="Mickey  Spiegel" w:date="2019-04-17T21:05:00Z">
        <w:r w:rsidRPr="003957F7">
          <w:rPr>
            <w:rFonts w:eastAsia="Times New Roman"/>
            <w:color w:val="000000" w:themeColor="text1"/>
            <w:szCs w:val="18"/>
            <w:lang w:val="en-US" w:eastAsia="en-US" w:bidi="ar-SA"/>
          </w:rPr>
          <w:t>}</w:t>
        </w:r>
      </w:ins>
    </w:p>
    <w:p w14:paraId="2A8ACB04" w14:textId="77777777" w:rsidR="007A32CC" w:rsidRDefault="007A32CC" w:rsidP="007A32CC">
      <w:pPr>
        <w:spacing w:after="0"/>
        <w:ind w:left="720"/>
        <w:rPr>
          <w:ins w:id="494" w:author="Mickey  Spiegel" w:date="2019-04-17T21:12:00Z"/>
          <w:rFonts w:eastAsia="Times New Roman"/>
          <w:color w:val="000000" w:themeColor="text1"/>
          <w:szCs w:val="18"/>
          <w:lang w:eastAsia="en-US" w:bidi="ar-SA"/>
        </w:rPr>
      </w:pPr>
    </w:p>
    <w:p w14:paraId="01A38721" w14:textId="3DB82C38" w:rsidR="007A32CC" w:rsidRPr="003957F7" w:rsidRDefault="005650E0" w:rsidP="007A32CC">
      <w:pPr>
        <w:spacing w:after="0"/>
        <w:ind w:left="720"/>
        <w:rPr>
          <w:ins w:id="495" w:author="Mickey  Spiegel" w:date="2019-04-17T21:12:00Z"/>
          <w:rFonts w:eastAsia="Times New Roman"/>
          <w:color w:val="000000" w:themeColor="text1"/>
          <w:szCs w:val="18"/>
          <w:lang w:val="en-US" w:eastAsia="en-US" w:bidi="ar-SA"/>
        </w:rPr>
      </w:pPr>
      <w:ins w:id="496" w:author="Mickey  Spiegel" w:date="2019-04-17T21:05:00Z">
        <w:r w:rsidRPr="004733B7">
          <w:rPr>
            <w:rFonts w:eastAsia="Times New Roman"/>
            <w:color w:val="000000" w:themeColor="text1"/>
            <w:szCs w:val="18"/>
            <w:lang w:eastAsia="en-US" w:bidi="ar-SA"/>
          </w:rPr>
          <w:t> </w:t>
        </w:r>
      </w:ins>
      <w:ins w:id="497" w:author="Mickey  Spiegel" w:date="2019-04-17T21:12:00Z">
        <w:r w:rsidR="007A32CC" w:rsidRPr="003957F7">
          <w:rPr>
            <w:rFonts w:eastAsia="Times New Roman"/>
            <w:color w:val="000000" w:themeColor="text1"/>
            <w:szCs w:val="18"/>
            <w:lang w:val="en-US" w:eastAsia="en-US" w:bidi="ar-SA"/>
          </w:rPr>
          <w:t xml:space="preserve">// Create an ACL table </w:t>
        </w:r>
      </w:ins>
      <w:ins w:id="498" w:author="Mickey  Spiegel" w:date="2019-04-17T21:13:00Z">
        <w:r w:rsidR="007A32CC">
          <w:rPr>
            <w:rFonts w:eastAsia="Times New Roman"/>
            <w:color w:val="000000" w:themeColor="text1"/>
            <w:szCs w:val="18"/>
            <w:lang w:val="en-US" w:eastAsia="en-US" w:bidi="ar-SA"/>
          </w:rPr>
          <w:t xml:space="preserve">group member </w:t>
        </w:r>
      </w:ins>
      <w:proofErr w:type="spellStart"/>
      <w:ins w:id="499" w:author="Mickey  Spiegel" w:date="2019-04-17T21:12:00Z">
        <w:r w:rsidR="007A32CC" w:rsidRPr="003957F7">
          <w:rPr>
            <w:rFonts w:eastAsia="Times New Roman"/>
            <w:color w:val="000000" w:themeColor="text1"/>
            <w:szCs w:val="18"/>
            <w:lang w:val="en-US" w:eastAsia="en-US" w:bidi="ar-SA"/>
          </w:rPr>
          <w:t>acl_table</w:t>
        </w:r>
      </w:ins>
      <w:ins w:id="500" w:author="Mickey  Spiegel" w:date="2019-04-17T21:13:00Z">
        <w:r w:rsidR="007A32CC">
          <w:rPr>
            <w:rFonts w:eastAsia="Times New Roman"/>
            <w:color w:val="000000" w:themeColor="text1"/>
            <w:szCs w:val="18"/>
            <w:lang w:val="en-US" w:eastAsia="en-US" w:bidi="ar-SA"/>
          </w:rPr>
          <w:t>_group_member</w:t>
        </w:r>
      </w:ins>
      <w:ins w:id="501" w:author="Mickey  Spiegel" w:date="2019-04-17T21:12:00Z">
        <w:r w:rsidR="007A32CC" w:rsidRPr="003957F7">
          <w:rPr>
            <w:rFonts w:eastAsia="Times New Roman"/>
            <w:color w:val="000000" w:themeColor="text1"/>
            <w:szCs w:val="18"/>
            <w:lang w:val="en-US" w:eastAsia="en-US" w:bidi="ar-SA"/>
          </w:rPr>
          <w:t>_id</w:t>
        </w:r>
        <w:proofErr w:type="spellEnd"/>
      </w:ins>
    </w:p>
    <w:p w14:paraId="7983B3D5" w14:textId="4138DE62" w:rsidR="007A32CC" w:rsidRPr="003957F7" w:rsidRDefault="007A32CC" w:rsidP="007A32CC">
      <w:pPr>
        <w:spacing w:after="0"/>
        <w:ind w:left="720"/>
        <w:rPr>
          <w:ins w:id="502" w:author="Mickey  Spiegel" w:date="2019-04-17T21:12:00Z"/>
          <w:rFonts w:eastAsia="Times New Roman"/>
          <w:color w:val="000000" w:themeColor="text1"/>
          <w:szCs w:val="18"/>
          <w:lang w:val="en-US" w:eastAsia="en-US" w:bidi="ar-SA"/>
        </w:rPr>
      </w:pPr>
      <w:proofErr w:type="spellStart"/>
      <w:ins w:id="503" w:author="Mickey  Spiegel" w:date="2019-04-17T21:12:00Z">
        <w:r w:rsidRPr="003957F7">
          <w:rPr>
            <w:rFonts w:eastAsia="Times New Roman"/>
            <w:color w:val="000000" w:themeColor="text1"/>
            <w:szCs w:val="18"/>
            <w:lang w:val="en-US" w:eastAsia="en-US" w:bidi="ar-SA"/>
          </w:rPr>
          <w:t>sai_object_id_t</w:t>
        </w:r>
        <w:proofErr w:type="spellEnd"/>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acl_table</w:t>
        </w:r>
      </w:ins>
      <w:ins w:id="504" w:author="Mickey  Spiegel" w:date="2019-04-17T21:14:00Z">
        <w:r>
          <w:rPr>
            <w:rFonts w:eastAsia="Times New Roman"/>
            <w:color w:val="000000" w:themeColor="text1"/>
            <w:szCs w:val="18"/>
            <w:lang w:val="en-US" w:eastAsia="en-US" w:bidi="ar-SA"/>
          </w:rPr>
          <w:t>_group_member</w:t>
        </w:r>
      </w:ins>
      <w:ins w:id="505" w:author="Mickey  Spiegel" w:date="2019-04-17T21:12:00Z">
        <w:r w:rsidRPr="003957F7">
          <w:rPr>
            <w:rFonts w:eastAsia="Times New Roman"/>
            <w:color w:val="000000" w:themeColor="text1"/>
            <w:szCs w:val="18"/>
            <w:lang w:val="en-US" w:eastAsia="en-US" w:bidi="ar-SA"/>
          </w:rPr>
          <w:t>_id</w:t>
        </w:r>
        <w:proofErr w:type="spellEnd"/>
        <w:r w:rsidRPr="003957F7">
          <w:rPr>
            <w:rFonts w:eastAsia="Times New Roman"/>
            <w:color w:val="000000" w:themeColor="text1"/>
            <w:szCs w:val="18"/>
            <w:lang w:val="en-US" w:eastAsia="en-US" w:bidi="ar-SA"/>
          </w:rPr>
          <w:t xml:space="preserve"> = 0ULL;</w:t>
        </w:r>
      </w:ins>
    </w:p>
    <w:p w14:paraId="4C96F115" w14:textId="4827F817" w:rsidR="007A32CC" w:rsidRPr="003957F7" w:rsidRDefault="007A32CC" w:rsidP="007A32CC">
      <w:pPr>
        <w:spacing w:after="0"/>
        <w:ind w:left="720"/>
        <w:rPr>
          <w:ins w:id="506" w:author="Mickey  Spiegel" w:date="2019-04-17T21:12:00Z"/>
          <w:rFonts w:eastAsia="Times New Roman"/>
          <w:color w:val="000000" w:themeColor="text1"/>
          <w:szCs w:val="18"/>
          <w:lang w:val="en-US" w:eastAsia="en-US" w:bidi="ar-SA"/>
        </w:rPr>
      </w:pPr>
      <w:proofErr w:type="spellStart"/>
      <w:ins w:id="507" w:author="Mickey  Spiegel" w:date="2019-04-17T21:12: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0].id = SAI_ACL_TABLE_</w:t>
        </w:r>
      </w:ins>
      <w:ins w:id="508" w:author="Mickey  Spiegel" w:date="2019-04-17T21:15:00Z">
        <w:r>
          <w:rPr>
            <w:rFonts w:eastAsia="Times New Roman"/>
            <w:color w:val="000000" w:themeColor="text1"/>
            <w:szCs w:val="18"/>
            <w:lang w:val="en-US" w:eastAsia="en-US" w:bidi="ar-SA"/>
          </w:rPr>
          <w:t>GROUP_MEMBER_</w:t>
        </w:r>
      </w:ins>
      <w:ins w:id="509" w:author="Mickey  Spiegel" w:date="2019-04-17T21:12:00Z">
        <w:r w:rsidRPr="003957F7">
          <w:rPr>
            <w:rFonts w:eastAsia="Times New Roman"/>
            <w:color w:val="000000" w:themeColor="text1"/>
            <w:szCs w:val="18"/>
            <w:lang w:val="en-US" w:eastAsia="en-US" w:bidi="ar-SA"/>
          </w:rPr>
          <w:t>ATTR_ACL_</w:t>
        </w:r>
      </w:ins>
      <w:ins w:id="510" w:author="Mickey  Spiegel" w:date="2019-04-17T21:15:00Z">
        <w:r>
          <w:rPr>
            <w:rFonts w:eastAsia="Times New Roman"/>
            <w:color w:val="000000" w:themeColor="text1"/>
            <w:szCs w:val="18"/>
            <w:lang w:val="en-US" w:eastAsia="en-US" w:bidi="ar-SA"/>
          </w:rPr>
          <w:t>TABLE_GROUP_ID</w:t>
        </w:r>
      </w:ins>
      <w:ins w:id="511" w:author="Mickey  Spiegel" w:date="2019-04-17T21:12:00Z">
        <w:r w:rsidRPr="003957F7">
          <w:rPr>
            <w:rFonts w:eastAsia="Times New Roman"/>
            <w:color w:val="000000" w:themeColor="text1"/>
            <w:szCs w:val="18"/>
            <w:lang w:val="en-US" w:eastAsia="en-US" w:bidi="ar-SA"/>
          </w:rPr>
          <w:t>;</w:t>
        </w:r>
      </w:ins>
    </w:p>
    <w:p w14:paraId="55AB9E00" w14:textId="6F003AAE" w:rsidR="007A32CC" w:rsidRPr="003957F7" w:rsidRDefault="007A32CC" w:rsidP="007A32CC">
      <w:pPr>
        <w:spacing w:after="0"/>
        <w:ind w:left="720"/>
        <w:rPr>
          <w:ins w:id="512" w:author="Mickey  Spiegel" w:date="2019-04-17T21:12:00Z"/>
          <w:rFonts w:eastAsia="Times New Roman"/>
          <w:color w:val="000000" w:themeColor="text1"/>
          <w:szCs w:val="18"/>
          <w:lang w:val="en-US" w:eastAsia="en-US" w:bidi="ar-SA"/>
        </w:rPr>
      </w:pPr>
      <w:proofErr w:type="spellStart"/>
      <w:ins w:id="513" w:author="Mickey  Spiegel" w:date="2019-04-17T21:12:00Z">
        <w:r>
          <w:rPr>
            <w:rFonts w:eastAsia="Times New Roman"/>
            <w:color w:val="000000" w:themeColor="text1"/>
            <w:szCs w:val="18"/>
            <w:lang w:val="en-US" w:eastAsia="en-US" w:bidi="ar-SA"/>
          </w:rPr>
          <w:t>acl_attr_</w:t>
        </w:r>
        <w:proofErr w:type="gramStart"/>
        <w:r>
          <w:rPr>
            <w:rFonts w:eastAsia="Times New Roman"/>
            <w:color w:val="000000" w:themeColor="text1"/>
            <w:szCs w:val="18"/>
            <w:lang w:val="en-US" w:eastAsia="en-US" w:bidi="ar-SA"/>
          </w:rPr>
          <w:t>list</w:t>
        </w:r>
        <w:proofErr w:type="spellEnd"/>
        <w:r>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0].</w:t>
        </w:r>
        <w:proofErr w:type="spellStart"/>
        <w:r>
          <w:rPr>
            <w:rFonts w:eastAsia="Times New Roman"/>
            <w:color w:val="000000" w:themeColor="text1"/>
            <w:szCs w:val="18"/>
            <w:lang w:val="en-US" w:eastAsia="en-US" w:bidi="ar-SA"/>
          </w:rPr>
          <w:t>oid</w:t>
        </w:r>
        <w:proofErr w:type="spellEnd"/>
        <w:r w:rsidRPr="003957F7">
          <w:rPr>
            <w:rFonts w:eastAsia="Times New Roman"/>
            <w:color w:val="000000" w:themeColor="text1"/>
            <w:szCs w:val="18"/>
            <w:lang w:val="en-US" w:eastAsia="en-US" w:bidi="ar-SA"/>
          </w:rPr>
          <w:t xml:space="preserve"> = </w:t>
        </w:r>
      </w:ins>
      <w:proofErr w:type="spellStart"/>
      <w:ins w:id="514" w:author="Mickey  Spiegel" w:date="2019-04-17T21:16:00Z">
        <w:r>
          <w:rPr>
            <w:rFonts w:eastAsia="Times New Roman"/>
            <w:color w:val="000000" w:themeColor="text1"/>
            <w:szCs w:val="18"/>
            <w:lang w:val="en-US" w:eastAsia="en-US" w:bidi="ar-SA"/>
          </w:rPr>
          <w:t>acl_table_group</w:t>
        </w:r>
        <w:r w:rsidR="001F11D7">
          <w:rPr>
            <w:rFonts w:eastAsia="Times New Roman"/>
            <w:color w:val="000000" w:themeColor="text1"/>
            <w:szCs w:val="18"/>
            <w:lang w:val="en-US" w:eastAsia="en-US" w:bidi="ar-SA"/>
          </w:rPr>
          <w:t>_id</w:t>
        </w:r>
      </w:ins>
      <w:proofErr w:type="spellEnd"/>
      <w:ins w:id="515" w:author="Mickey  Spiegel" w:date="2019-04-17T21:12:00Z">
        <w:r w:rsidRPr="003957F7">
          <w:rPr>
            <w:rFonts w:eastAsia="Times New Roman"/>
            <w:color w:val="000000" w:themeColor="text1"/>
            <w:szCs w:val="18"/>
            <w:lang w:val="en-US" w:eastAsia="en-US" w:bidi="ar-SA"/>
          </w:rPr>
          <w:t>;</w:t>
        </w:r>
      </w:ins>
    </w:p>
    <w:p w14:paraId="33D94B01" w14:textId="77777777" w:rsidR="007A32CC" w:rsidRPr="003957F7" w:rsidRDefault="007A32CC" w:rsidP="007A32CC">
      <w:pPr>
        <w:spacing w:after="0"/>
        <w:rPr>
          <w:ins w:id="516" w:author="Mickey  Spiegel" w:date="2019-04-17T21:12:00Z"/>
          <w:rFonts w:eastAsia="Times New Roman"/>
          <w:color w:val="000000" w:themeColor="text1"/>
          <w:szCs w:val="18"/>
          <w:lang w:val="en-US" w:eastAsia="en-US" w:bidi="ar-SA"/>
        </w:rPr>
      </w:pPr>
    </w:p>
    <w:p w14:paraId="321F3982" w14:textId="721FEB02" w:rsidR="007A32CC" w:rsidRPr="003957F7" w:rsidRDefault="007A32CC" w:rsidP="007A32CC">
      <w:pPr>
        <w:spacing w:after="0"/>
        <w:ind w:left="720"/>
        <w:rPr>
          <w:ins w:id="517" w:author="Mickey  Spiegel" w:date="2019-04-17T21:12:00Z"/>
          <w:rFonts w:eastAsia="Times New Roman"/>
          <w:color w:val="000000" w:themeColor="text1"/>
          <w:szCs w:val="18"/>
          <w:lang w:val="en-US" w:eastAsia="en-US" w:bidi="ar-SA"/>
        </w:rPr>
      </w:pPr>
      <w:proofErr w:type="spellStart"/>
      <w:ins w:id="518" w:author="Mickey  Spiegel" w:date="2019-04-17T21:12: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w:t>
        </w:r>
      </w:ins>
      <w:ins w:id="519" w:author="Mickey  Spiegel" w:date="2019-04-17T21:16:00Z">
        <w:r w:rsidR="001F11D7">
          <w:rPr>
            <w:rFonts w:eastAsia="Times New Roman"/>
            <w:color w:val="000000" w:themeColor="text1"/>
            <w:szCs w:val="18"/>
            <w:lang w:val="en-US" w:eastAsia="en-US" w:bidi="ar-SA"/>
          </w:rPr>
          <w:t>GROUP_MEMBER_</w:t>
        </w:r>
      </w:ins>
      <w:ins w:id="520" w:author="Mickey  Spiegel" w:date="2019-04-17T21:12:00Z">
        <w:r w:rsidRPr="003957F7">
          <w:rPr>
            <w:rFonts w:eastAsia="Times New Roman"/>
            <w:color w:val="000000" w:themeColor="text1"/>
            <w:szCs w:val="18"/>
            <w:lang w:val="en-US" w:eastAsia="en-US" w:bidi="ar-SA"/>
          </w:rPr>
          <w:t>ATTR_</w:t>
        </w:r>
      </w:ins>
      <w:ins w:id="521" w:author="Mickey  Spiegel" w:date="2019-04-17T21:17:00Z">
        <w:r w:rsidR="001F11D7">
          <w:rPr>
            <w:rFonts w:eastAsia="Times New Roman"/>
            <w:color w:val="000000" w:themeColor="text1"/>
            <w:szCs w:val="18"/>
            <w:lang w:val="en-US" w:eastAsia="en-US" w:bidi="ar-SA"/>
          </w:rPr>
          <w:t xml:space="preserve"> </w:t>
        </w:r>
      </w:ins>
      <w:ins w:id="522" w:author="Mickey  Spiegel" w:date="2019-04-17T21:16:00Z">
        <w:r w:rsidR="001F11D7">
          <w:rPr>
            <w:rFonts w:eastAsia="Times New Roman"/>
            <w:color w:val="000000" w:themeColor="text1"/>
            <w:szCs w:val="18"/>
            <w:lang w:val="en-US" w:eastAsia="en-US" w:bidi="ar-SA"/>
          </w:rPr>
          <w:t>ACL_TABLE_ID</w:t>
        </w:r>
      </w:ins>
      <w:ins w:id="523" w:author="Mickey  Spiegel" w:date="2019-04-17T21:12:00Z">
        <w:r w:rsidRPr="003957F7">
          <w:rPr>
            <w:rFonts w:eastAsia="Times New Roman"/>
            <w:color w:val="000000" w:themeColor="text1"/>
            <w:szCs w:val="18"/>
            <w:lang w:val="en-US" w:eastAsia="en-US" w:bidi="ar-SA"/>
          </w:rPr>
          <w:t>;</w:t>
        </w:r>
      </w:ins>
    </w:p>
    <w:p w14:paraId="72EE0963" w14:textId="7C58A008" w:rsidR="007A32CC" w:rsidRPr="003957F7" w:rsidRDefault="007A32CC" w:rsidP="007A32CC">
      <w:pPr>
        <w:spacing w:after="0"/>
        <w:ind w:left="720"/>
        <w:rPr>
          <w:ins w:id="524" w:author="Mickey  Spiegel" w:date="2019-04-17T21:12:00Z"/>
          <w:rFonts w:eastAsia="Times New Roman"/>
          <w:color w:val="000000" w:themeColor="text1"/>
          <w:szCs w:val="18"/>
          <w:lang w:val="en-US" w:eastAsia="en-US" w:bidi="ar-SA"/>
        </w:rPr>
      </w:pPr>
      <w:proofErr w:type="spellStart"/>
      <w:ins w:id="525" w:author="Mickey  Spiegel" w:date="2019-04-17T21:12:00Z">
        <w:r w:rsidRPr="003957F7">
          <w:rPr>
            <w:rFonts w:eastAsia="Times New Roman"/>
            <w:color w:val="000000" w:themeColor="text1"/>
            <w:szCs w:val="18"/>
            <w:lang w:val="en-US" w:eastAsia="en-US" w:bidi="ar-SA"/>
          </w:rPr>
          <w:t>acl_attr_</w:t>
        </w:r>
        <w:proofErr w:type="gramStart"/>
        <w:r w:rsidRPr="003957F7">
          <w:rPr>
            <w:rFonts w:eastAsia="Times New Roman"/>
            <w:color w:val="000000" w:themeColor="text1"/>
            <w:szCs w:val="18"/>
            <w:lang w:val="en-US" w:eastAsia="en-US" w:bidi="ar-SA"/>
          </w:rPr>
          <w:t>list</w:t>
        </w:r>
        <w:proofErr w:type="spellEnd"/>
        <w:r w:rsidRPr="003957F7">
          <w:rPr>
            <w:rFonts w:eastAsia="Times New Roman"/>
            <w:color w:val="000000" w:themeColor="text1"/>
            <w:szCs w:val="18"/>
            <w:lang w:val="en-US" w:eastAsia="en-US" w:bidi="ar-SA"/>
          </w:rPr>
          <w:t>[</w:t>
        </w:r>
        <w:proofErr w:type="gramEnd"/>
        <w:r>
          <w:rPr>
            <w:rFonts w:eastAsia="Times New Roman"/>
            <w:color w:val="000000" w:themeColor="text1"/>
            <w:szCs w:val="18"/>
            <w:lang w:val="en-US" w:eastAsia="en-US" w:bidi="ar-SA"/>
          </w:rPr>
          <w:t>1</w:t>
        </w:r>
        <w:r w:rsidR="001F11D7">
          <w:rPr>
            <w:rFonts w:eastAsia="Times New Roman"/>
            <w:color w:val="000000" w:themeColor="text1"/>
            <w:szCs w:val="18"/>
            <w:lang w:val="en-US" w:eastAsia="en-US" w:bidi="ar-SA"/>
          </w:rPr>
          <w:t>].</w:t>
        </w:r>
        <w:proofErr w:type="spellStart"/>
        <w:r w:rsidR="001F11D7">
          <w:rPr>
            <w:rFonts w:eastAsia="Times New Roman"/>
            <w:color w:val="000000" w:themeColor="text1"/>
            <w:szCs w:val="18"/>
            <w:lang w:val="en-US" w:eastAsia="en-US" w:bidi="ar-SA"/>
          </w:rPr>
          <w:t>oid</w:t>
        </w:r>
        <w:proofErr w:type="spellEnd"/>
        <w:r w:rsidR="001F11D7">
          <w:rPr>
            <w:rFonts w:eastAsia="Times New Roman"/>
            <w:color w:val="000000" w:themeColor="text1"/>
            <w:szCs w:val="18"/>
            <w:lang w:val="en-US" w:eastAsia="en-US" w:bidi="ar-SA"/>
          </w:rPr>
          <w:t xml:space="preserve"> = acl_table_id1</w:t>
        </w:r>
        <w:r w:rsidRPr="003957F7">
          <w:rPr>
            <w:rFonts w:eastAsia="Times New Roman"/>
            <w:color w:val="000000" w:themeColor="text1"/>
            <w:szCs w:val="18"/>
            <w:lang w:val="en-US" w:eastAsia="en-US" w:bidi="ar-SA"/>
          </w:rPr>
          <w:t>;</w:t>
        </w:r>
      </w:ins>
    </w:p>
    <w:p w14:paraId="30EB2103" w14:textId="77777777" w:rsidR="007A32CC" w:rsidRPr="003957F7" w:rsidRDefault="007A32CC" w:rsidP="007A32CC">
      <w:pPr>
        <w:spacing w:after="0"/>
        <w:rPr>
          <w:ins w:id="526" w:author="Mickey  Spiegel" w:date="2019-04-17T21:12:00Z"/>
          <w:rFonts w:eastAsia="Times New Roman"/>
          <w:color w:val="000000" w:themeColor="text1"/>
          <w:szCs w:val="18"/>
          <w:lang w:val="en-US" w:eastAsia="en-US" w:bidi="ar-SA"/>
        </w:rPr>
      </w:pPr>
    </w:p>
    <w:p w14:paraId="475E4848" w14:textId="4CC52812" w:rsidR="007A32CC" w:rsidRPr="003957F7" w:rsidRDefault="007A32CC" w:rsidP="007A32CC">
      <w:pPr>
        <w:spacing w:after="0"/>
        <w:ind w:left="720"/>
        <w:rPr>
          <w:ins w:id="527" w:author="Mickey  Spiegel" w:date="2019-04-17T21:12:00Z"/>
          <w:rFonts w:eastAsia="Times New Roman"/>
          <w:color w:val="000000" w:themeColor="text1"/>
          <w:szCs w:val="18"/>
          <w:lang w:val="en-US" w:eastAsia="en-US" w:bidi="ar-SA"/>
        </w:rPr>
      </w:pPr>
      <w:proofErr w:type="spellStart"/>
      <w:ins w:id="528" w:author="Mickey  Spiegel" w:date="2019-04-17T21:12:00Z">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 </w:t>
        </w:r>
        <w:proofErr w:type="spellStart"/>
        <w:r w:rsidRPr="003957F7">
          <w:rPr>
            <w:rFonts w:eastAsia="Times New Roman"/>
            <w:color w:val="000000" w:themeColor="text1"/>
            <w:szCs w:val="18"/>
            <w:lang w:val="en-US" w:eastAsia="en-US" w:bidi="ar-SA"/>
          </w:rPr>
          <w:t>sai_acl_api</w:t>
        </w:r>
        <w:proofErr w:type="spellEnd"/>
        <w:r w:rsidRPr="003957F7">
          <w:rPr>
            <w:rFonts w:eastAsia="Times New Roman"/>
            <w:color w:val="000000" w:themeColor="text1"/>
            <w:szCs w:val="18"/>
            <w:lang w:val="en-US" w:eastAsia="en-US" w:bidi="ar-SA"/>
          </w:rPr>
          <w:t>-&gt;</w:t>
        </w:r>
        <w:proofErr w:type="spellStart"/>
        <w:r w:rsidRPr="003957F7">
          <w:rPr>
            <w:rFonts w:eastAsia="Times New Roman"/>
            <w:color w:val="000000" w:themeColor="text1"/>
            <w:szCs w:val="18"/>
            <w:lang w:val="en-US" w:eastAsia="en-US" w:bidi="ar-SA"/>
          </w:rPr>
          <w:t>create_acl_</w:t>
        </w:r>
      </w:ins>
      <w:ins w:id="529" w:author="Mickey  Spiegel" w:date="2019-04-17T21:19:00Z">
        <w:r w:rsidR="001F11D7">
          <w:rPr>
            <w:rFonts w:eastAsia="Times New Roman"/>
            <w:color w:val="000000" w:themeColor="text1"/>
            <w:szCs w:val="18"/>
            <w:lang w:val="en-US" w:eastAsia="en-US" w:bidi="ar-SA"/>
          </w:rPr>
          <w:t>table_</w:t>
        </w:r>
      </w:ins>
      <w:ins w:id="530" w:author="Mickey  Spiegel" w:date="2019-04-17T21:18:00Z">
        <w:r w:rsidR="001F11D7">
          <w:rPr>
            <w:rFonts w:eastAsia="Times New Roman"/>
            <w:color w:val="000000" w:themeColor="text1"/>
            <w:szCs w:val="18"/>
            <w:lang w:val="en-US" w:eastAsia="en-US" w:bidi="ar-SA"/>
          </w:rPr>
          <w:t>group_</w:t>
        </w:r>
        <w:proofErr w:type="gramStart"/>
        <w:r w:rsidR="001F11D7">
          <w:rPr>
            <w:rFonts w:eastAsia="Times New Roman"/>
            <w:color w:val="000000" w:themeColor="text1"/>
            <w:szCs w:val="18"/>
            <w:lang w:val="en-US" w:eastAsia="en-US" w:bidi="ar-SA"/>
          </w:rPr>
          <w:t>member</w:t>
        </w:r>
      </w:ins>
      <w:proofErr w:type="spellEnd"/>
      <w:ins w:id="531" w:author="Mickey  Spiegel" w:date="2019-04-17T21:12:00Z">
        <w:r w:rsidRPr="003957F7">
          <w:rPr>
            <w:rFonts w:eastAsia="Times New Roman"/>
            <w:color w:val="000000" w:themeColor="text1"/>
            <w:szCs w:val="18"/>
            <w:lang w:val="en-US" w:eastAsia="en-US" w:bidi="ar-SA"/>
          </w:rPr>
          <w:t>(</w:t>
        </w:r>
        <w:proofErr w:type="gramEnd"/>
        <w:r w:rsidRPr="003957F7">
          <w:rPr>
            <w:rFonts w:eastAsia="Times New Roman"/>
            <w:color w:val="000000" w:themeColor="text1"/>
            <w:szCs w:val="18"/>
            <w:lang w:val="en-US" w:eastAsia="en-US" w:bidi="ar-SA"/>
          </w:rPr>
          <w:t>&amp;</w:t>
        </w:r>
        <w:proofErr w:type="spellStart"/>
        <w:r w:rsidRPr="003957F7">
          <w:rPr>
            <w:rFonts w:eastAsia="Times New Roman"/>
            <w:color w:val="000000" w:themeColor="text1"/>
            <w:szCs w:val="18"/>
            <w:lang w:val="en-US" w:eastAsia="en-US" w:bidi="ar-SA"/>
          </w:rPr>
          <w:t>acl_table_</w:t>
        </w:r>
      </w:ins>
      <w:ins w:id="532" w:author="Mickey  Spiegel" w:date="2019-04-17T21:19:00Z">
        <w:r w:rsidR="001F11D7">
          <w:rPr>
            <w:rFonts w:eastAsia="Times New Roman"/>
            <w:color w:val="000000" w:themeColor="text1"/>
            <w:szCs w:val="18"/>
            <w:lang w:val="en-US" w:eastAsia="en-US" w:bidi="ar-SA"/>
          </w:rPr>
          <w:t>group_member_</w:t>
        </w:r>
      </w:ins>
      <w:ins w:id="533" w:author="Mickey  Spiegel" w:date="2019-04-17T21:12:00Z">
        <w:r w:rsidRPr="003957F7">
          <w:rPr>
            <w:rFonts w:eastAsia="Times New Roman"/>
            <w:color w:val="000000" w:themeColor="text1"/>
            <w:szCs w:val="18"/>
            <w:lang w:val="en-US" w:eastAsia="en-US" w:bidi="ar-SA"/>
          </w:rPr>
          <w:t>id</w:t>
        </w:r>
        <w:proofErr w:type="spellEnd"/>
        <w:r w:rsidRPr="003957F7">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xml:space="preserve">, </w:t>
        </w:r>
        <w:proofErr w:type="spellStart"/>
        <w:r w:rsidRPr="003957F7">
          <w:rPr>
            <w:rFonts w:eastAsia="Times New Roman"/>
            <w:color w:val="000000" w:themeColor="text1"/>
            <w:szCs w:val="18"/>
            <w:lang w:val="en-US" w:eastAsia="en-US" w:bidi="ar-SA"/>
          </w:rPr>
          <w:t>acl_attr_list</w:t>
        </w:r>
        <w:proofErr w:type="spellEnd"/>
        <w:r w:rsidRPr="003957F7">
          <w:rPr>
            <w:rFonts w:eastAsia="Times New Roman"/>
            <w:color w:val="000000" w:themeColor="text1"/>
            <w:szCs w:val="18"/>
            <w:lang w:val="en-US" w:eastAsia="en-US" w:bidi="ar-SA"/>
          </w:rPr>
          <w:t>);</w:t>
        </w:r>
      </w:ins>
    </w:p>
    <w:p w14:paraId="0707C3FB" w14:textId="77777777" w:rsidR="007A32CC" w:rsidRPr="003957F7" w:rsidRDefault="007A32CC" w:rsidP="007A32CC">
      <w:pPr>
        <w:spacing w:after="0"/>
        <w:ind w:left="720"/>
        <w:rPr>
          <w:ins w:id="534" w:author="Mickey  Spiegel" w:date="2019-04-17T21:12:00Z"/>
          <w:rFonts w:eastAsia="Times New Roman"/>
          <w:color w:val="000000" w:themeColor="text1"/>
          <w:szCs w:val="18"/>
          <w:lang w:val="en-US" w:eastAsia="en-US" w:bidi="ar-SA"/>
        </w:rPr>
      </w:pPr>
      <w:ins w:id="535" w:author="Mickey  Spiegel" w:date="2019-04-17T21:12:00Z">
        <w:r w:rsidRPr="003957F7">
          <w:rPr>
            <w:rFonts w:eastAsia="Times New Roman"/>
            <w:color w:val="000000" w:themeColor="text1"/>
            <w:szCs w:val="18"/>
            <w:lang w:val="en-US" w:eastAsia="en-US" w:bidi="ar-SA"/>
          </w:rPr>
          <w:t>if (</w:t>
        </w:r>
        <w:proofErr w:type="spellStart"/>
        <w:proofErr w:type="gram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 xml:space="preserve"> !</w:t>
        </w:r>
        <w:proofErr w:type="gramEnd"/>
        <w:r w:rsidRPr="003957F7">
          <w:rPr>
            <w:rFonts w:eastAsia="Times New Roman"/>
            <w:color w:val="000000" w:themeColor="text1"/>
            <w:szCs w:val="18"/>
            <w:lang w:val="en-US" w:eastAsia="en-US" w:bidi="ar-SA"/>
          </w:rPr>
          <w:t>= SAI_STATUS_SUCCESS) {</w:t>
        </w:r>
      </w:ins>
    </w:p>
    <w:p w14:paraId="4FF63525" w14:textId="77777777" w:rsidR="007A32CC" w:rsidRPr="003957F7" w:rsidRDefault="007A32CC" w:rsidP="007A32CC">
      <w:pPr>
        <w:spacing w:after="0"/>
        <w:ind w:left="720"/>
        <w:rPr>
          <w:ins w:id="536" w:author="Mickey  Spiegel" w:date="2019-04-17T21:12:00Z"/>
          <w:rFonts w:eastAsia="Times New Roman"/>
          <w:color w:val="000000" w:themeColor="text1"/>
          <w:szCs w:val="18"/>
          <w:lang w:val="en-US" w:eastAsia="en-US" w:bidi="ar-SA"/>
        </w:rPr>
      </w:pPr>
      <w:ins w:id="537" w:author="Mickey  Spiegel" w:date="2019-04-17T21:12:00Z">
        <w:r w:rsidRPr="003957F7">
          <w:rPr>
            <w:rFonts w:eastAsia="Times New Roman"/>
            <w:color w:val="000000" w:themeColor="text1"/>
            <w:szCs w:val="18"/>
            <w:lang w:val="en-US" w:eastAsia="en-US" w:bidi="ar-SA"/>
          </w:rPr>
          <w:t xml:space="preserve">    return </w:t>
        </w:r>
        <w:proofErr w:type="spellStart"/>
        <w:r w:rsidRPr="003957F7">
          <w:rPr>
            <w:rFonts w:eastAsia="Times New Roman"/>
            <w:color w:val="000000" w:themeColor="text1"/>
            <w:szCs w:val="18"/>
            <w:lang w:val="en-US" w:eastAsia="en-US" w:bidi="ar-SA"/>
          </w:rPr>
          <w:t>saistatus</w:t>
        </w:r>
        <w:proofErr w:type="spellEnd"/>
        <w:r w:rsidRPr="003957F7">
          <w:rPr>
            <w:rFonts w:eastAsia="Times New Roman"/>
            <w:color w:val="000000" w:themeColor="text1"/>
            <w:szCs w:val="18"/>
            <w:lang w:val="en-US" w:eastAsia="en-US" w:bidi="ar-SA"/>
          </w:rPr>
          <w:t>;</w:t>
        </w:r>
      </w:ins>
    </w:p>
    <w:p w14:paraId="3361B8CA" w14:textId="77777777" w:rsidR="007A32CC" w:rsidRPr="003957F7" w:rsidRDefault="007A32CC" w:rsidP="007A32CC">
      <w:pPr>
        <w:spacing w:after="0"/>
        <w:ind w:left="720"/>
        <w:rPr>
          <w:ins w:id="538" w:author="Mickey  Spiegel" w:date="2019-04-17T21:12:00Z"/>
          <w:rFonts w:eastAsia="Times New Roman"/>
          <w:color w:val="000000" w:themeColor="text1"/>
          <w:szCs w:val="18"/>
          <w:lang w:val="en-US" w:eastAsia="en-US" w:bidi="ar-SA"/>
        </w:rPr>
      </w:pPr>
      <w:ins w:id="539" w:author="Mickey  Spiegel" w:date="2019-04-17T21:12:00Z">
        <w:r w:rsidRPr="003957F7">
          <w:rPr>
            <w:rFonts w:eastAsia="Times New Roman"/>
            <w:color w:val="000000" w:themeColor="text1"/>
            <w:szCs w:val="18"/>
            <w:lang w:val="en-US" w:eastAsia="en-US" w:bidi="ar-SA"/>
          </w:rPr>
          <w:t>}</w:t>
        </w:r>
      </w:ins>
    </w:p>
    <w:p w14:paraId="110DD920" w14:textId="77777777" w:rsidR="00EB5EFD" w:rsidRPr="00EB5EFD" w:rsidRDefault="00EB5EFD" w:rsidP="00E27C5F">
      <w:pPr>
        <w:rPr>
          <w:ins w:id="540" w:author="Mickey  Spiegel" w:date="2019-05-01T16:35:00Z"/>
        </w:rPr>
      </w:pPr>
    </w:p>
    <w:p w14:paraId="01041701" w14:textId="414F8100" w:rsidR="00454C80" w:rsidRDefault="00454C80" w:rsidP="00E27C5F">
      <w:pPr>
        <w:rPr>
          <w:ins w:id="541" w:author="Mickey  Spiegel" w:date="2019-05-01T17:04:00Z"/>
        </w:rPr>
      </w:pPr>
      <w:ins w:id="542" w:author="Mickey  Spiegel" w:date="2019-05-01T17:04:00Z">
        <w:r>
          <w:t xml:space="preserve">Similar steps to (A1, A5) or </w:t>
        </w:r>
      </w:ins>
      <w:ins w:id="543" w:author="Mickey  Spiegel" w:date="2019-05-01T17:05:00Z">
        <w:r>
          <w:t>(</w:t>
        </w:r>
      </w:ins>
      <w:ins w:id="544" w:author="Mickey  Spiegel" w:date="2019-05-01T17:04:00Z">
        <w:r>
          <w:t>B</w:t>
        </w:r>
      </w:ins>
      <w:ins w:id="545" w:author="Mickey  Spiegel" w:date="2019-05-01T17:05:00Z">
        <w:r>
          <w:t>4, B5)</w:t>
        </w:r>
      </w:ins>
      <w:ins w:id="546" w:author="Mickey  Spiegel" w:date="2019-05-01T17:04:00Z">
        <w:r>
          <w:t xml:space="preserve"> above can be applied in order to define the INT delete function using a different ACL table.</w:t>
        </w:r>
      </w:ins>
    </w:p>
    <w:p w14:paraId="568B9691" w14:textId="0F300DDC" w:rsidR="00EB5EFD" w:rsidRPr="00EB5EFD" w:rsidRDefault="00EB5EFD" w:rsidP="00E27C5F">
      <w:pPr>
        <w:rPr>
          <w:ins w:id="547" w:author="Mickey  Spiegel" w:date="2019-05-01T16:34:00Z"/>
        </w:rPr>
      </w:pPr>
      <w:ins w:id="548" w:author="Mickey  Spiegel" w:date="2019-05-01T16:34:00Z">
        <w:r>
          <w:t>Optional steps</w:t>
        </w:r>
      </w:ins>
      <w:ins w:id="549" w:author="Mickey  Spiegel" w:date="2019-05-01T16:35:00Z">
        <w:r>
          <w:t xml:space="preserve"> to add events that generate reports after p</w:t>
        </w:r>
        <w:r w:rsidR="00994086">
          <w:t>rocessing receiv</w:t>
        </w:r>
        <w:r w:rsidR="00454C80">
          <w:t>ed INT metadata. These steps can be</w:t>
        </w:r>
        <w:r w:rsidR="00994086">
          <w:t xml:space="preserve"> applied</w:t>
        </w:r>
        <w:r>
          <w:t xml:space="preserve"> after steps A or B above:</w:t>
        </w:r>
      </w:ins>
    </w:p>
    <w:p w14:paraId="20C3DE28" w14:textId="77777777" w:rsidR="00EB5EFD" w:rsidRPr="00E27C5F" w:rsidRDefault="00EB5EFD" w:rsidP="00E27C5F">
      <w:pPr>
        <w:rPr>
          <w:ins w:id="550" w:author="Mickey  Spiegel" w:date="2019-04-17T21:05:00Z"/>
        </w:rPr>
      </w:pPr>
    </w:p>
    <w:p w14:paraId="56637AC3" w14:textId="134DA859" w:rsidR="00EB5EFD" w:rsidRDefault="00994086" w:rsidP="00EB5EFD">
      <w:pPr>
        <w:autoSpaceDE w:val="0"/>
        <w:autoSpaceDN w:val="0"/>
        <w:adjustRightInd w:val="0"/>
        <w:spacing w:after="0"/>
        <w:rPr>
          <w:ins w:id="551" w:author="Mickey  Spiegel" w:date="2019-05-01T16:33:00Z"/>
          <w:rFonts w:asciiTheme="minorHAnsi" w:eastAsia="Times New Roman" w:hAnsiTheme="minorHAnsi" w:cs="Consolas"/>
          <w:b/>
          <w:szCs w:val="18"/>
        </w:rPr>
      </w:pPr>
      <w:ins w:id="552" w:author="Mickey  Spiegel" w:date="2019-05-01T16:33:00Z">
        <w:r>
          <w:rPr>
            <w:rFonts w:asciiTheme="minorHAnsi" w:eastAsia="Times New Roman" w:hAnsiTheme="minorHAnsi" w:cs="Consolas"/>
            <w:b/>
            <w:szCs w:val="18"/>
          </w:rPr>
          <w:t>Step 7</w:t>
        </w:r>
        <w:r w:rsidR="00EB5EFD">
          <w:rPr>
            <w:rFonts w:asciiTheme="minorHAnsi" w:eastAsia="Times New Roman" w:hAnsiTheme="minorHAnsi" w:cs="Consolas"/>
            <w:b/>
            <w:szCs w:val="18"/>
          </w:rPr>
          <w:t>: Create an event action object</w:t>
        </w:r>
      </w:ins>
    </w:p>
    <w:p w14:paraId="416962CE" w14:textId="77777777" w:rsidR="00EB5EFD" w:rsidRPr="003846F3" w:rsidRDefault="00EB5EFD" w:rsidP="00EB5EFD">
      <w:pPr>
        <w:rPr>
          <w:ins w:id="553" w:author="Mickey  Spiegel" w:date="2019-05-01T16:33:00Z"/>
        </w:rPr>
      </w:pPr>
    </w:p>
    <w:p w14:paraId="03005C1F" w14:textId="77777777" w:rsidR="00EB5EFD" w:rsidRPr="008A4EF5" w:rsidRDefault="00EB5EFD" w:rsidP="00EB5EFD">
      <w:pPr>
        <w:spacing w:after="0"/>
        <w:ind w:left="720"/>
        <w:rPr>
          <w:ins w:id="554" w:author="Mickey  Spiegel" w:date="2019-05-01T16:33:00Z"/>
          <w:rFonts w:asciiTheme="minorHAnsi" w:eastAsia="Times New Roman" w:hAnsiTheme="minorHAnsi" w:cs="Consolas"/>
          <w:szCs w:val="18"/>
        </w:rPr>
      </w:pPr>
      <w:proofErr w:type="spellStart"/>
      <w:ins w:id="555"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ins>
    </w:p>
    <w:p w14:paraId="3FDAB83A" w14:textId="77777777" w:rsidR="00EB5EFD" w:rsidRPr="008A4EF5" w:rsidRDefault="00EB5EFD" w:rsidP="00EB5EFD">
      <w:pPr>
        <w:spacing w:after="0"/>
        <w:ind w:left="720"/>
        <w:rPr>
          <w:ins w:id="556" w:author="Mickey  Spiegel" w:date="2019-05-01T16:33:00Z"/>
          <w:rFonts w:asciiTheme="minorHAnsi" w:eastAsia="Times New Roman" w:hAnsiTheme="minorHAnsi" w:cs="Consolas"/>
          <w:szCs w:val="18"/>
        </w:rPr>
      </w:pPr>
      <w:proofErr w:type="spellStart"/>
      <w:ins w:id="557"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ins>
    </w:p>
    <w:p w14:paraId="44DA4DEF" w14:textId="77777777" w:rsidR="00EB5EFD" w:rsidRPr="008A4EF5" w:rsidRDefault="00EB5EFD" w:rsidP="00EB5EFD">
      <w:pPr>
        <w:spacing w:after="0"/>
        <w:ind w:left="720"/>
        <w:rPr>
          <w:ins w:id="558" w:author="Mickey  Spiegel" w:date="2019-05-01T16:33:00Z"/>
          <w:rFonts w:asciiTheme="minorHAnsi" w:eastAsia="Times New Roman" w:hAnsiTheme="minorHAnsi" w:cs="Consolas"/>
          <w:szCs w:val="18"/>
        </w:rPr>
      </w:pPr>
    </w:p>
    <w:p w14:paraId="05EC9189" w14:textId="77777777" w:rsidR="00EB5EFD" w:rsidRPr="008A4EF5" w:rsidRDefault="00EB5EFD" w:rsidP="00EB5EFD">
      <w:pPr>
        <w:spacing w:after="0"/>
        <w:ind w:left="720"/>
        <w:rPr>
          <w:ins w:id="559" w:author="Mickey  Spiegel" w:date="2019-05-01T16:33:00Z"/>
          <w:rFonts w:asciiTheme="minorHAnsi" w:eastAsia="Times New Roman" w:hAnsiTheme="minorHAnsi" w:cs="Consolas"/>
          <w:szCs w:val="18"/>
        </w:rPr>
      </w:pPr>
      <w:proofErr w:type="spellStart"/>
      <w:ins w:id="560"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ins>
    </w:p>
    <w:p w14:paraId="5F97E1BA" w14:textId="77777777" w:rsidR="00EB5EFD" w:rsidRPr="008A4EF5" w:rsidRDefault="00EB5EFD" w:rsidP="00EB5EFD">
      <w:pPr>
        <w:spacing w:after="0"/>
        <w:ind w:left="720"/>
        <w:rPr>
          <w:ins w:id="561" w:author="Mickey  Spiegel" w:date="2019-05-01T16:33:00Z"/>
          <w:rFonts w:asciiTheme="minorHAnsi" w:eastAsia="Times New Roman" w:hAnsiTheme="minorHAnsi" w:cs="Consolas"/>
          <w:szCs w:val="18"/>
        </w:rPr>
      </w:pPr>
    </w:p>
    <w:p w14:paraId="60BB75CF" w14:textId="77777777" w:rsidR="00EB5EFD" w:rsidRPr="008A4EF5" w:rsidRDefault="00EB5EFD" w:rsidP="00EB5EFD">
      <w:pPr>
        <w:spacing w:after="0"/>
        <w:ind w:left="720"/>
        <w:rPr>
          <w:ins w:id="562" w:author="Mickey  Spiegel" w:date="2019-05-01T16:33:00Z"/>
          <w:rFonts w:asciiTheme="minorHAnsi" w:eastAsia="Times New Roman" w:hAnsiTheme="minorHAnsi" w:cs="Consolas"/>
          <w:szCs w:val="18"/>
        </w:rPr>
      </w:pPr>
      <w:proofErr w:type="spellStart"/>
      <w:ins w:id="563" w:author="Mickey  Spiegel" w:date="2019-05-01T16:33:00Z">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ins>
    </w:p>
    <w:p w14:paraId="12A36CDB" w14:textId="77777777" w:rsidR="00EB5EFD" w:rsidRPr="008A4EF5" w:rsidRDefault="00EB5EFD" w:rsidP="00EB5EFD">
      <w:pPr>
        <w:spacing w:after="0"/>
        <w:ind w:left="1440"/>
        <w:rPr>
          <w:ins w:id="564" w:author="Mickey  Spiegel" w:date="2019-05-01T16:33:00Z"/>
          <w:rFonts w:asciiTheme="minorHAnsi" w:eastAsia="Times New Roman" w:hAnsiTheme="minorHAnsi" w:cs="Consolas"/>
          <w:szCs w:val="18"/>
        </w:rPr>
      </w:pPr>
      <w:ins w:id="565" w:author="Mickey  Spiegel" w:date="2019-05-01T16:33: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ins>
    </w:p>
    <w:p w14:paraId="2293BB31" w14:textId="77777777" w:rsidR="00EB5EFD" w:rsidRPr="008A4EF5" w:rsidRDefault="00EB5EFD" w:rsidP="00EB5EFD">
      <w:pPr>
        <w:spacing w:after="0"/>
        <w:ind w:left="1440"/>
        <w:rPr>
          <w:ins w:id="566" w:author="Mickey  Spiegel" w:date="2019-05-01T16:33:00Z"/>
          <w:rFonts w:asciiTheme="minorHAnsi" w:eastAsia="Times New Roman" w:hAnsiTheme="minorHAnsi" w:cs="Consolas"/>
          <w:szCs w:val="18"/>
        </w:rPr>
      </w:pPr>
      <w:proofErr w:type="spellStart"/>
      <w:ins w:id="567" w:author="Mickey  Spiegel" w:date="2019-05-01T16:33: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18811208" w14:textId="77777777" w:rsidR="00EB5EFD" w:rsidRPr="008A4EF5" w:rsidRDefault="00EB5EFD" w:rsidP="00EB5EFD">
      <w:pPr>
        <w:spacing w:after="0"/>
        <w:ind w:left="1440"/>
        <w:rPr>
          <w:ins w:id="568" w:author="Mickey  Spiegel" w:date="2019-05-01T16:33:00Z"/>
          <w:rFonts w:asciiTheme="minorHAnsi" w:eastAsia="Times New Roman" w:hAnsiTheme="minorHAnsi" w:cs="Consolas"/>
          <w:szCs w:val="18"/>
        </w:rPr>
      </w:pPr>
      <w:proofErr w:type="spellStart"/>
      <w:ins w:id="569"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2A9D7E78" w14:textId="77777777" w:rsidR="00EB5EFD" w:rsidRPr="008A4EF5" w:rsidRDefault="00EB5EFD" w:rsidP="00EB5EFD">
      <w:pPr>
        <w:spacing w:after="0"/>
        <w:ind w:left="1440"/>
        <w:rPr>
          <w:ins w:id="570" w:author="Mickey  Spiegel" w:date="2019-05-01T16:33:00Z"/>
          <w:rFonts w:asciiTheme="minorHAnsi" w:eastAsia="Times New Roman" w:hAnsiTheme="minorHAnsi" w:cs="Consolas"/>
          <w:szCs w:val="18"/>
        </w:rPr>
      </w:pPr>
      <w:proofErr w:type="spellStart"/>
      <w:ins w:id="571"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770998F5" w14:textId="77777777" w:rsidR="00EB5EFD" w:rsidRPr="008A4EF5" w:rsidRDefault="00EB5EFD" w:rsidP="00EB5EFD">
      <w:pPr>
        <w:spacing w:after="0"/>
        <w:ind w:left="720"/>
        <w:rPr>
          <w:ins w:id="572" w:author="Mickey  Spiegel" w:date="2019-05-01T16:33:00Z"/>
          <w:rFonts w:asciiTheme="minorHAnsi" w:eastAsia="Times New Roman" w:hAnsiTheme="minorHAnsi"/>
          <w:i/>
          <w:szCs w:val="18"/>
        </w:rPr>
      </w:pPr>
    </w:p>
    <w:p w14:paraId="463DE744" w14:textId="26BE5AF3" w:rsidR="00EB5EFD" w:rsidRDefault="00EB5EFD" w:rsidP="00EB5EFD">
      <w:pPr>
        <w:spacing w:after="0"/>
        <w:rPr>
          <w:ins w:id="573" w:author="Mickey  Spiegel" w:date="2019-05-01T16:33:00Z"/>
          <w:rFonts w:asciiTheme="minorHAnsi" w:eastAsia="Times New Roman" w:hAnsiTheme="minorHAnsi" w:cs="Consolas"/>
          <w:b/>
          <w:szCs w:val="18"/>
        </w:rPr>
      </w:pPr>
      <w:ins w:id="574" w:author="Mickey  Spiegel" w:date="2019-05-01T16:33:00Z">
        <w:r w:rsidRPr="008A4EF5">
          <w:rPr>
            <w:rFonts w:asciiTheme="minorHAnsi" w:eastAsia="Times New Roman" w:hAnsiTheme="minorHAnsi" w:cs="Consolas"/>
            <w:b/>
            <w:i/>
            <w:szCs w:val="18"/>
          </w:rPr>
          <w:t xml:space="preserve"> </w:t>
        </w:r>
        <w:r w:rsidR="00994086">
          <w:rPr>
            <w:rFonts w:asciiTheme="minorHAnsi" w:eastAsia="Times New Roman" w:hAnsiTheme="minorHAnsi" w:cs="Consolas"/>
            <w:b/>
            <w:szCs w:val="18"/>
          </w:rPr>
          <w:t>Step 8</w:t>
        </w:r>
        <w:r w:rsidRPr="003846F3">
          <w:rPr>
            <w:rFonts w:asciiTheme="minorHAnsi" w:eastAsia="Times New Roman" w:hAnsiTheme="minorHAnsi" w:cs="Consolas"/>
            <w:b/>
            <w:szCs w:val="18"/>
          </w:rPr>
          <w:t xml:space="preserve">: </w:t>
        </w:r>
        <w:r>
          <w:rPr>
            <w:rFonts w:asciiTheme="minorHAnsi" w:eastAsia="Times New Roman" w:hAnsiTheme="minorHAnsi" w:cs="Consolas"/>
            <w:b/>
            <w:szCs w:val="18"/>
          </w:rPr>
          <w:t>Create an event object</w:t>
        </w:r>
      </w:ins>
    </w:p>
    <w:p w14:paraId="4FDDE3B5" w14:textId="77777777" w:rsidR="00EB5EFD" w:rsidRPr="003846F3" w:rsidRDefault="00EB5EFD" w:rsidP="00EB5EFD">
      <w:pPr>
        <w:rPr>
          <w:ins w:id="575" w:author="Mickey  Spiegel" w:date="2019-05-01T16:33:00Z"/>
        </w:rPr>
      </w:pPr>
    </w:p>
    <w:p w14:paraId="0E7585F3" w14:textId="77777777" w:rsidR="00EB5EFD" w:rsidRPr="008A4EF5" w:rsidRDefault="00EB5EFD" w:rsidP="00EB5EFD">
      <w:pPr>
        <w:spacing w:after="0"/>
        <w:ind w:left="720"/>
        <w:rPr>
          <w:ins w:id="576" w:author="Mickey  Spiegel" w:date="2019-05-01T16:33:00Z"/>
          <w:rFonts w:asciiTheme="minorHAnsi" w:eastAsia="Times New Roman" w:hAnsiTheme="minorHAnsi" w:cs="Consolas"/>
          <w:szCs w:val="18"/>
        </w:rPr>
      </w:pPr>
      <w:proofErr w:type="spellStart"/>
      <w:ins w:id="577"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ins>
    </w:p>
    <w:p w14:paraId="4DA08408" w14:textId="77777777" w:rsidR="00EB5EFD" w:rsidRPr="008A4EF5" w:rsidRDefault="00EB5EFD" w:rsidP="00EB5EFD">
      <w:pPr>
        <w:spacing w:after="0"/>
        <w:ind w:left="720"/>
        <w:rPr>
          <w:ins w:id="578" w:author="Mickey  Spiegel" w:date="2019-05-01T16:33:00Z"/>
          <w:rFonts w:asciiTheme="minorHAnsi" w:eastAsia="Times New Roman" w:hAnsiTheme="minorHAnsi" w:cs="Consolas"/>
          <w:szCs w:val="18"/>
        </w:rPr>
      </w:pPr>
      <w:proofErr w:type="spellStart"/>
      <w:ins w:id="579"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w:t>
        </w:r>
        <w:r>
          <w:rPr>
            <w:rFonts w:asciiTheme="minorHAnsi" w:eastAsia="Times New Roman" w:hAnsiTheme="minorHAnsi" w:cs="Consolas"/>
            <w:szCs w:val="18"/>
          </w:rPr>
          <w:t>FLOW_STATE</w:t>
        </w:r>
        <w:r w:rsidRPr="008A4EF5">
          <w:rPr>
            <w:rFonts w:asciiTheme="minorHAnsi" w:eastAsia="Times New Roman" w:hAnsiTheme="minorHAnsi" w:cs="Consolas"/>
            <w:szCs w:val="18"/>
          </w:rPr>
          <w:t>;</w:t>
        </w:r>
      </w:ins>
    </w:p>
    <w:p w14:paraId="21F60F0F" w14:textId="77777777" w:rsidR="00EB5EFD" w:rsidRPr="008A4EF5" w:rsidRDefault="00EB5EFD" w:rsidP="00EB5EFD">
      <w:pPr>
        <w:spacing w:after="0"/>
        <w:ind w:left="720"/>
        <w:rPr>
          <w:ins w:id="580" w:author="Mickey  Spiegel" w:date="2019-05-01T16:33:00Z"/>
          <w:rFonts w:asciiTheme="minorHAnsi" w:eastAsia="Times New Roman" w:hAnsiTheme="minorHAnsi" w:cs="Consolas"/>
          <w:szCs w:val="18"/>
        </w:rPr>
      </w:pPr>
    </w:p>
    <w:p w14:paraId="77AC785B" w14:textId="77777777" w:rsidR="00EB5EFD" w:rsidRPr="008A4EF5" w:rsidRDefault="00EB5EFD" w:rsidP="00EB5EFD">
      <w:pPr>
        <w:spacing w:after="0"/>
        <w:ind w:left="720"/>
        <w:rPr>
          <w:ins w:id="581" w:author="Mickey  Spiegel" w:date="2019-05-01T16:33:00Z"/>
          <w:rFonts w:asciiTheme="minorHAnsi" w:eastAsia="Times New Roman" w:hAnsiTheme="minorHAnsi" w:cs="Consolas"/>
          <w:szCs w:val="18"/>
        </w:rPr>
      </w:pPr>
      <w:proofErr w:type="spellStart"/>
      <w:ins w:id="582"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ins>
    </w:p>
    <w:p w14:paraId="2E9226F5" w14:textId="77777777" w:rsidR="00EB5EFD" w:rsidRPr="008A4EF5" w:rsidRDefault="00EB5EFD" w:rsidP="00EB5EFD">
      <w:pPr>
        <w:spacing w:after="0"/>
        <w:ind w:left="720"/>
        <w:rPr>
          <w:ins w:id="583" w:author="Mickey  Spiegel" w:date="2019-05-01T16:33:00Z"/>
          <w:rFonts w:asciiTheme="minorHAnsi" w:eastAsia="Times New Roman" w:hAnsiTheme="minorHAnsi" w:cs="Consolas"/>
          <w:szCs w:val="18"/>
        </w:rPr>
      </w:pPr>
      <w:proofErr w:type="spellStart"/>
      <w:ins w:id="584"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ins>
    </w:p>
    <w:p w14:paraId="37ED4E0F" w14:textId="77777777" w:rsidR="00EB5EFD" w:rsidRPr="008A4EF5" w:rsidRDefault="00EB5EFD" w:rsidP="00EB5EFD">
      <w:pPr>
        <w:spacing w:after="0"/>
        <w:ind w:left="720"/>
        <w:rPr>
          <w:ins w:id="585" w:author="Mickey  Spiegel" w:date="2019-05-01T16:33:00Z"/>
          <w:rFonts w:asciiTheme="minorHAnsi" w:eastAsia="Times New Roman" w:hAnsiTheme="minorHAnsi" w:cs="Consolas"/>
          <w:szCs w:val="18"/>
        </w:rPr>
      </w:pPr>
      <w:proofErr w:type="spellStart"/>
      <w:ins w:id="586"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ins>
    </w:p>
    <w:p w14:paraId="25D8731D" w14:textId="77777777" w:rsidR="00EB5EFD" w:rsidRPr="008A4EF5" w:rsidRDefault="00EB5EFD" w:rsidP="00EB5EFD">
      <w:pPr>
        <w:spacing w:after="0"/>
        <w:ind w:left="720"/>
        <w:rPr>
          <w:ins w:id="587" w:author="Mickey  Spiegel" w:date="2019-05-01T16:33:00Z"/>
          <w:rFonts w:asciiTheme="minorHAnsi" w:eastAsia="Times New Roman" w:hAnsiTheme="minorHAnsi" w:cs="Consolas"/>
          <w:szCs w:val="18"/>
        </w:rPr>
      </w:pPr>
    </w:p>
    <w:p w14:paraId="7BC4D4F5" w14:textId="77777777" w:rsidR="00EB5EFD" w:rsidRPr="008A4EF5" w:rsidRDefault="00EB5EFD" w:rsidP="00EB5EFD">
      <w:pPr>
        <w:spacing w:after="0"/>
        <w:ind w:left="720"/>
        <w:rPr>
          <w:ins w:id="588" w:author="Mickey  Spiegel" w:date="2019-05-01T16:33:00Z"/>
          <w:rFonts w:asciiTheme="minorHAnsi" w:eastAsia="Times New Roman" w:hAnsiTheme="minorHAnsi" w:cs="Consolas"/>
          <w:szCs w:val="18"/>
        </w:rPr>
      </w:pPr>
      <w:proofErr w:type="spellStart"/>
      <w:ins w:id="589"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ins>
    </w:p>
    <w:p w14:paraId="492AA866" w14:textId="77777777" w:rsidR="00EB5EFD" w:rsidRPr="008A4EF5" w:rsidRDefault="00EB5EFD" w:rsidP="00EB5EFD">
      <w:pPr>
        <w:spacing w:after="0"/>
        <w:ind w:left="720"/>
        <w:rPr>
          <w:ins w:id="590" w:author="Mickey  Spiegel" w:date="2019-05-01T16:33:00Z"/>
          <w:rFonts w:asciiTheme="minorHAnsi" w:eastAsia="Times New Roman" w:hAnsiTheme="minorHAnsi" w:cs="Consolas"/>
          <w:szCs w:val="18"/>
        </w:rPr>
      </w:pPr>
      <w:proofErr w:type="spellStart"/>
      <w:ins w:id="591"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ins>
    </w:p>
    <w:p w14:paraId="048B3264" w14:textId="77777777" w:rsidR="00EB5EFD" w:rsidRDefault="00EB5EFD" w:rsidP="00EB5EFD">
      <w:pPr>
        <w:spacing w:after="0"/>
        <w:ind w:left="720"/>
        <w:rPr>
          <w:ins w:id="592" w:author="Mickey  Spiegel" w:date="2019-05-01T16:33:00Z"/>
          <w:rFonts w:asciiTheme="minorHAnsi" w:eastAsia="Times New Roman" w:hAnsiTheme="minorHAnsi" w:cs="Consolas"/>
          <w:szCs w:val="18"/>
        </w:rPr>
      </w:pPr>
      <w:proofErr w:type="spellStart"/>
      <w:ins w:id="593"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ins>
    </w:p>
    <w:p w14:paraId="6B18D7EE" w14:textId="77777777" w:rsidR="00EB5EFD" w:rsidRDefault="00EB5EFD" w:rsidP="00EB5EFD">
      <w:pPr>
        <w:spacing w:after="0"/>
        <w:ind w:left="720"/>
        <w:rPr>
          <w:ins w:id="594" w:author="Mickey  Spiegel" w:date="2019-05-01T16:33:00Z"/>
        </w:rPr>
      </w:pPr>
    </w:p>
    <w:p w14:paraId="3320A8BE" w14:textId="77777777" w:rsidR="00EB5EFD" w:rsidRPr="008A4EF5" w:rsidRDefault="00EB5EFD" w:rsidP="00EB5EFD">
      <w:pPr>
        <w:spacing w:after="0"/>
        <w:ind w:left="720"/>
        <w:rPr>
          <w:ins w:id="595" w:author="Mickey  Spiegel" w:date="2019-05-01T16:33:00Z"/>
          <w:rFonts w:asciiTheme="minorHAnsi" w:eastAsia="Times New Roman" w:hAnsiTheme="minorHAnsi" w:cs="Consolas"/>
          <w:szCs w:val="18"/>
        </w:rPr>
      </w:pPr>
      <w:proofErr w:type="spellStart"/>
      <w:ins w:id="596" w:author="Mickey  Spiegel" w:date="2019-05-01T16:33: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].id</w:t>
        </w:r>
        <w:r>
          <w:rPr>
            <w:rFonts w:asciiTheme="minorHAnsi" w:eastAsia="Times New Roman" w:hAnsiTheme="minorHAnsi" w:cs="Consolas"/>
            <w:szCs w:val="18"/>
          </w:rPr>
          <w:t xml:space="preserve"> = SAI_TAM_EVENT_ATTR_DSCP_VALUE</w:t>
        </w:r>
        <w:r w:rsidRPr="008A4EF5">
          <w:rPr>
            <w:rFonts w:asciiTheme="minorHAnsi" w:eastAsia="Times New Roman" w:hAnsiTheme="minorHAnsi" w:cs="Consolas"/>
            <w:szCs w:val="18"/>
          </w:rPr>
          <w:t>;</w:t>
        </w:r>
      </w:ins>
    </w:p>
    <w:p w14:paraId="06F64E6E" w14:textId="77777777" w:rsidR="00EB5EFD" w:rsidRPr="008A4EF5" w:rsidRDefault="00EB5EFD" w:rsidP="00EB5EFD">
      <w:pPr>
        <w:spacing w:after="0"/>
        <w:ind w:left="720"/>
        <w:rPr>
          <w:ins w:id="597" w:author="Mickey  Spiegel" w:date="2019-05-01T16:33:00Z"/>
          <w:rFonts w:asciiTheme="minorHAnsi" w:eastAsia="Times New Roman" w:hAnsiTheme="minorHAnsi" w:cs="Consolas"/>
          <w:szCs w:val="18"/>
        </w:rPr>
      </w:pPr>
      <w:proofErr w:type="spellStart"/>
      <w:ins w:id="598" w:author="Mickey  Spiegel" w:date="2019-05-01T16:33:00Z">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r w:rsidRPr="008A4EF5">
          <w:rPr>
            <w:rFonts w:asciiTheme="minorHAnsi" w:eastAsia="Times New Roman" w:hAnsiTheme="minorHAnsi" w:cs="Consolas"/>
            <w:szCs w:val="18"/>
          </w:rPr>
          <w:t>;</w:t>
        </w:r>
      </w:ins>
    </w:p>
    <w:p w14:paraId="322B776D" w14:textId="77777777" w:rsidR="00EB5EFD" w:rsidRPr="0092446B" w:rsidRDefault="00EB5EFD" w:rsidP="00EB5EFD">
      <w:pPr>
        <w:spacing w:after="0"/>
        <w:ind w:left="720"/>
        <w:rPr>
          <w:ins w:id="599" w:author="Mickey  Spiegel" w:date="2019-05-01T16:33:00Z"/>
          <w:rFonts w:asciiTheme="minorHAnsi" w:eastAsia="Times New Roman" w:hAnsiTheme="minorHAnsi" w:cs="Consolas"/>
          <w:szCs w:val="18"/>
        </w:rPr>
      </w:pPr>
      <w:ins w:id="600" w:author="Mickey  Spiegel" w:date="2019-05-01T16:33:00Z">
        <w:r>
          <w:t xml:space="preserve">                   </w:t>
        </w:r>
      </w:ins>
    </w:p>
    <w:p w14:paraId="4891638B" w14:textId="77777777" w:rsidR="00EB5EFD" w:rsidRPr="008A4EF5" w:rsidRDefault="00EB5EFD" w:rsidP="00EB5EFD">
      <w:pPr>
        <w:spacing w:after="0"/>
        <w:ind w:left="720"/>
        <w:rPr>
          <w:ins w:id="601" w:author="Mickey  Spiegel" w:date="2019-05-01T16:33:00Z"/>
          <w:rFonts w:asciiTheme="minorHAnsi" w:eastAsia="Times New Roman" w:hAnsiTheme="minorHAnsi" w:cs="Consolas"/>
          <w:szCs w:val="18"/>
        </w:rPr>
      </w:pPr>
      <w:proofErr w:type="spellStart"/>
      <w:ins w:id="602" w:author="Mickey  Spiegel" w:date="2019-05-01T16:33:00Z">
        <w:r w:rsidRPr="008A4EF5">
          <w:rPr>
            <w:rFonts w:asciiTheme="minorHAnsi" w:eastAsia="Times New Roman" w:hAnsiTheme="minorHAnsi" w:cs="Consolas"/>
            <w:szCs w:val="18"/>
          </w:rPr>
          <w:t>a</w:t>
        </w:r>
        <w:r>
          <w:rPr>
            <w:rFonts w:asciiTheme="minorHAnsi" w:eastAsia="Times New Roman" w:hAnsiTheme="minorHAnsi" w:cs="Consolas"/>
            <w:szCs w:val="18"/>
          </w:rPr>
          <w:t>ttr_count</w:t>
        </w:r>
        <w:proofErr w:type="spellEnd"/>
        <w:r>
          <w:rPr>
            <w:rFonts w:asciiTheme="minorHAnsi" w:eastAsia="Times New Roman" w:hAnsiTheme="minorHAnsi" w:cs="Consolas"/>
            <w:szCs w:val="18"/>
          </w:rPr>
          <w:t xml:space="preserve"> = 4</w:t>
        </w:r>
        <w:r w:rsidRPr="008A4EF5">
          <w:rPr>
            <w:rFonts w:asciiTheme="minorHAnsi" w:eastAsia="Times New Roman" w:hAnsiTheme="minorHAnsi" w:cs="Consolas"/>
            <w:szCs w:val="18"/>
          </w:rPr>
          <w:t>;</w:t>
        </w:r>
      </w:ins>
    </w:p>
    <w:p w14:paraId="0CA4A843" w14:textId="77777777" w:rsidR="00EB5EFD" w:rsidRPr="008A4EF5" w:rsidRDefault="00EB5EFD" w:rsidP="00EB5EFD">
      <w:pPr>
        <w:spacing w:after="0"/>
        <w:ind w:left="720"/>
        <w:rPr>
          <w:ins w:id="603" w:author="Mickey  Spiegel" w:date="2019-05-01T16:33:00Z"/>
          <w:rFonts w:asciiTheme="minorHAnsi" w:eastAsia="Times New Roman" w:hAnsiTheme="minorHAnsi" w:cs="Consolas"/>
          <w:szCs w:val="18"/>
        </w:rPr>
      </w:pPr>
    </w:p>
    <w:p w14:paraId="23D7C0DF" w14:textId="77777777" w:rsidR="00EB5EFD" w:rsidRPr="008A4EF5" w:rsidRDefault="00EB5EFD" w:rsidP="00EB5EFD">
      <w:pPr>
        <w:spacing w:after="0"/>
        <w:ind w:left="720"/>
        <w:rPr>
          <w:ins w:id="604" w:author="Mickey  Spiegel" w:date="2019-05-01T16:33:00Z"/>
          <w:rFonts w:asciiTheme="minorHAnsi" w:eastAsia="Times New Roman" w:hAnsiTheme="minorHAnsi" w:cs="Consolas"/>
          <w:szCs w:val="18"/>
        </w:rPr>
      </w:pPr>
      <w:proofErr w:type="spellStart"/>
      <w:ins w:id="605" w:author="Mickey  Spiegel" w:date="2019-05-01T16:33:00Z">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ins>
    </w:p>
    <w:p w14:paraId="270EFD23" w14:textId="77777777" w:rsidR="00EB5EFD" w:rsidRPr="008A4EF5" w:rsidRDefault="00EB5EFD" w:rsidP="00EB5EFD">
      <w:pPr>
        <w:spacing w:after="0"/>
        <w:ind w:left="1440"/>
        <w:rPr>
          <w:ins w:id="606" w:author="Mickey  Spiegel" w:date="2019-05-01T16:33:00Z"/>
          <w:rFonts w:asciiTheme="minorHAnsi" w:eastAsia="Times New Roman" w:hAnsiTheme="minorHAnsi" w:cs="Consolas"/>
          <w:szCs w:val="18"/>
        </w:rPr>
      </w:pPr>
      <w:ins w:id="607" w:author="Mickey  Spiegel" w:date="2019-05-01T16:33:00Z">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sai_tam_event_obj</w:t>
        </w:r>
        <w:proofErr w:type="spellEnd"/>
        <w:r w:rsidRPr="008A4EF5">
          <w:rPr>
            <w:rFonts w:asciiTheme="minorHAnsi" w:eastAsia="Times New Roman" w:hAnsiTheme="minorHAnsi" w:cs="Consolas"/>
            <w:szCs w:val="18"/>
          </w:rPr>
          <w:t>,</w:t>
        </w:r>
      </w:ins>
    </w:p>
    <w:p w14:paraId="0511DE31" w14:textId="77777777" w:rsidR="00EB5EFD" w:rsidRPr="008A4EF5" w:rsidRDefault="00EB5EFD" w:rsidP="00EB5EFD">
      <w:pPr>
        <w:spacing w:after="0"/>
        <w:ind w:left="1440"/>
        <w:rPr>
          <w:ins w:id="608" w:author="Mickey  Spiegel" w:date="2019-05-01T16:33:00Z"/>
          <w:rFonts w:asciiTheme="minorHAnsi" w:eastAsia="Times New Roman" w:hAnsiTheme="minorHAnsi" w:cs="Consolas"/>
          <w:szCs w:val="18"/>
        </w:rPr>
      </w:pPr>
      <w:proofErr w:type="spellStart"/>
      <w:ins w:id="609" w:author="Mickey  Spiegel" w:date="2019-05-01T16:33:00Z">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ins>
    </w:p>
    <w:p w14:paraId="1985B34D" w14:textId="77777777" w:rsidR="00EB5EFD" w:rsidRPr="008A4EF5" w:rsidRDefault="00EB5EFD" w:rsidP="00EB5EFD">
      <w:pPr>
        <w:spacing w:after="0"/>
        <w:ind w:left="1440"/>
        <w:rPr>
          <w:ins w:id="610" w:author="Mickey  Spiegel" w:date="2019-05-01T16:33:00Z"/>
          <w:rFonts w:asciiTheme="minorHAnsi" w:eastAsia="Times New Roman" w:hAnsiTheme="minorHAnsi" w:cs="Consolas"/>
          <w:szCs w:val="18"/>
        </w:rPr>
      </w:pPr>
      <w:proofErr w:type="spellStart"/>
      <w:ins w:id="611" w:author="Mickey  Spiegel" w:date="2019-05-01T16:33:00Z">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ins>
    </w:p>
    <w:p w14:paraId="393C5EF9" w14:textId="77777777" w:rsidR="00EB5EFD" w:rsidRDefault="00EB5EFD" w:rsidP="00EB5EFD">
      <w:pPr>
        <w:spacing w:after="0"/>
        <w:ind w:left="1440"/>
        <w:rPr>
          <w:ins w:id="612" w:author="Mickey  Spiegel" w:date="2019-05-01T16:33:00Z"/>
          <w:rFonts w:asciiTheme="minorHAnsi" w:eastAsia="Times New Roman" w:hAnsiTheme="minorHAnsi" w:cs="Consolas"/>
          <w:szCs w:val="18"/>
        </w:rPr>
      </w:pPr>
      <w:proofErr w:type="spellStart"/>
      <w:ins w:id="613" w:author="Mickey  Spiegel" w:date="2019-05-01T16:33:00Z">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ins>
    </w:p>
    <w:p w14:paraId="5C1453AB" w14:textId="77777777" w:rsidR="00EB5EFD" w:rsidRDefault="00EB5EFD" w:rsidP="00EB5EFD">
      <w:pPr>
        <w:rPr>
          <w:ins w:id="614" w:author="Mickey  Spiegel" w:date="2019-05-01T16:41:00Z"/>
        </w:rPr>
      </w:pPr>
    </w:p>
    <w:p w14:paraId="6E0EC3B8" w14:textId="5B0FEA68" w:rsidR="001E6184" w:rsidRDefault="001E6184" w:rsidP="001E6184">
      <w:pPr>
        <w:spacing w:after="0"/>
        <w:ind w:left="230"/>
        <w:rPr>
          <w:ins w:id="615" w:author="Mickey  Spiegel" w:date="2019-05-01T16:42:00Z"/>
          <w:rFonts w:eastAsia="Times New Roman"/>
          <w:b/>
          <w:bCs/>
          <w:color w:val="000000" w:themeColor="text1"/>
          <w:szCs w:val="18"/>
          <w:lang w:eastAsia="en-US" w:bidi="ar-SA"/>
        </w:rPr>
      </w:pPr>
      <w:ins w:id="616" w:author="Mickey  Spiegel" w:date="2019-05-01T16:42: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A</w:t>
        </w:r>
        <w:r>
          <w:rPr>
            <w:rFonts w:eastAsia="Times New Roman"/>
            <w:b/>
            <w:bCs/>
            <w:color w:val="000000" w:themeColor="text1"/>
            <w:szCs w:val="18"/>
            <w:lang w:eastAsia="en-US" w:bidi="ar-SA"/>
          </w:rPr>
          <w:t>9</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B</w:t>
        </w:r>
        <w:r>
          <w:rPr>
            <w:rFonts w:eastAsia="Times New Roman"/>
            <w:b/>
            <w:bCs/>
            <w:color w:val="000000" w:themeColor="text1"/>
            <w:szCs w:val="18"/>
            <w:lang w:eastAsia="en-US" w:bidi="ar-SA"/>
          </w:rPr>
          <w:t>ind</w:t>
        </w:r>
        <w:r>
          <w:rPr>
            <w:rFonts w:eastAsia="Times New Roman"/>
            <w:b/>
            <w:bCs/>
            <w:color w:val="000000" w:themeColor="text1"/>
            <w:szCs w:val="18"/>
            <w:lang w:eastAsia="en-US" w:bidi="ar-SA"/>
          </w:rPr>
          <w:t xml:space="preserve"> event object to TAM object</w:t>
        </w:r>
      </w:ins>
    </w:p>
    <w:p w14:paraId="47774AF3" w14:textId="77777777" w:rsidR="001E6184" w:rsidRDefault="001E6184" w:rsidP="001E6184">
      <w:pPr>
        <w:spacing w:after="0"/>
        <w:ind w:left="720"/>
        <w:rPr>
          <w:ins w:id="617" w:author="Mickey  Spiegel" w:date="2019-05-01T16:42:00Z"/>
          <w:rFonts w:eastAsia="Times New Roman"/>
          <w:bCs/>
          <w:color w:val="000000" w:themeColor="text1"/>
          <w:szCs w:val="18"/>
          <w:lang w:val="en-US" w:eastAsia="en-US" w:bidi="ar-SA"/>
        </w:rPr>
      </w:pPr>
    </w:p>
    <w:p w14:paraId="468335B4" w14:textId="148D3A4C" w:rsidR="001E6184" w:rsidRPr="009B5B13" w:rsidRDefault="001E6184" w:rsidP="001E6184">
      <w:pPr>
        <w:spacing w:after="0"/>
        <w:ind w:left="720"/>
        <w:rPr>
          <w:ins w:id="618" w:author="Mickey  Spiegel" w:date="2019-05-01T16:42:00Z"/>
          <w:rFonts w:eastAsia="Times New Roman"/>
          <w:color w:val="000000" w:themeColor="text1"/>
          <w:szCs w:val="18"/>
          <w:lang w:val="en-US" w:eastAsia="en-US" w:bidi="ar-SA"/>
        </w:rPr>
      </w:pPr>
      <w:proofErr w:type="spellStart"/>
      <w:ins w:id="619"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r w:rsidRPr="009B5B13">
          <w:rPr>
            <w:rFonts w:eastAsia="Times New Roman"/>
            <w:bCs/>
            <w:color w:val="000000" w:themeColor="text1"/>
            <w:szCs w:val="18"/>
            <w:lang w:val="en-US" w:eastAsia="en-US" w:bidi="ar-SA"/>
          </w:rPr>
          <w:t>id = SAI_TAM_ATTR_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_OBJECTS_LIST;</w:t>
        </w:r>
      </w:ins>
    </w:p>
    <w:p w14:paraId="32B003AC" w14:textId="0E0EEB5C" w:rsidR="001E6184" w:rsidRPr="009B5B13" w:rsidRDefault="001E6184" w:rsidP="001E6184">
      <w:pPr>
        <w:spacing w:after="0"/>
        <w:ind w:left="720"/>
        <w:rPr>
          <w:ins w:id="620" w:author="Mickey  Spiegel" w:date="2019-05-01T16:42:00Z"/>
          <w:rFonts w:eastAsia="Times New Roman"/>
          <w:color w:val="000000" w:themeColor="text1"/>
          <w:szCs w:val="18"/>
          <w:lang w:val="en-US" w:eastAsia="en-US" w:bidi="ar-SA"/>
        </w:rPr>
      </w:pPr>
      <w:proofErr w:type="spellStart"/>
      <w:ins w:id="621"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.count</w:t>
        </w:r>
        <w:proofErr w:type="spellEnd"/>
        <w:r w:rsidRPr="009B5B13">
          <w:rPr>
            <w:rFonts w:eastAsia="Times New Roman"/>
            <w:bCs/>
            <w:color w:val="000000" w:themeColor="text1"/>
            <w:szCs w:val="18"/>
            <w:lang w:val="en-US" w:eastAsia="en-US" w:bidi="ar-SA"/>
          </w:rPr>
          <w:t xml:space="preserve"> = 1;</w:t>
        </w:r>
      </w:ins>
    </w:p>
    <w:p w14:paraId="2589A9B0" w14:textId="4717F972" w:rsidR="001E6184" w:rsidRPr="009B5B13" w:rsidRDefault="001E6184" w:rsidP="001E6184">
      <w:pPr>
        <w:spacing w:after="0"/>
        <w:ind w:left="720"/>
        <w:rPr>
          <w:ins w:id="622" w:author="Mickey  Spiegel" w:date="2019-05-01T16:42:00Z"/>
          <w:rFonts w:eastAsia="Times New Roman"/>
          <w:color w:val="000000" w:themeColor="text1"/>
          <w:szCs w:val="18"/>
          <w:lang w:val="en-US" w:eastAsia="en-US" w:bidi="ar-SA"/>
        </w:rPr>
      </w:pPr>
      <w:proofErr w:type="spellStart"/>
      <w:ins w:id="623"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-&gt;</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ins>
    </w:p>
    <w:p w14:paraId="7537CF9C" w14:textId="196CD7EA" w:rsidR="001E6184" w:rsidRPr="009B5B13" w:rsidRDefault="001E6184" w:rsidP="001E6184">
      <w:pPr>
        <w:spacing w:after="0"/>
        <w:ind w:left="720"/>
        <w:rPr>
          <w:ins w:id="624" w:author="Mickey  Spiegel" w:date="2019-05-01T16:42:00Z"/>
          <w:rFonts w:eastAsia="Times New Roman"/>
          <w:color w:val="000000" w:themeColor="text1"/>
          <w:szCs w:val="18"/>
          <w:lang w:val="en-US" w:eastAsia="en-US" w:bidi="ar-SA"/>
        </w:rPr>
      </w:pPr>
    </w:p>
    <w:p w14:paraId="0BC284B2" w14:textId="01FBFE13" w:rsidR="001E6184" w:rsidRPr="009B5B13" w:rsidRDefault="001E6184" w:rsidP="001E6184">
      <w:pPr>
        <w:spacing w:after="0"/>
        <w:ind w:left="720"/>
        <w:rPr>
          <w:ins w:id="625" w:author="Mickey  Spiegel" w:date="2019-05-01T16:42:00Z"/>
          <w:rFonts w:eastAsia="Times New Roman"/>
          <w:color w:val="000000" w:themeColor="text1"/>
          <w:szCs w:val="18"/>
          <w:lang w:val="en-US" w:eastAsia="en-US" w:bidi="ar-SA"/>
        </w:rPr>
      </w:pPr>
      <w:proofErr w:type="spellStart"/>
      <w:ins w:id="626" w:author="Mickey  Spiegel" w:date="2019-05-01T16:42:00Z">
        <w:r w:rsidRPr="009B5B13">
          <w:rPr>
            <w:rFonts w:eastAsia="Times New Roman"/>
            <w:b/>
            <w:bCs/>
            <w:color w:val="000000" w:themeColor="text1"/>
            <w:szCs w:val="18"/>
            <w:lang w:val="en-US" w:eastAsia="en-US" w:bidi="ar-SA"/>
          </w:rPr>
          <w:t>sai_</w:t>
        </w:r>
      </w:ins>
      <w:ins w:id="627" w:author="Mickey  Spiegel" w:date="2019-05-01T16:44:00Z">
        <w:r>
          <w:rPr>
            <w:rFonts w:eastAsia="Times New Roman"/>
            <w:b/>
            <w:bCs/>
            <w:color w:val="000000" w:themeColor="text1"/>
            <w:szCs w:val="18"/>
            <w:lang w:val="en-US" w:eastAsia="en-US" w:bidi="ar-SA"/>
          </w:rPr>
          <w:t>set</w:t>
        </w:r>
      </w:ins>
      <w:ins w:id="628" w:author="Mickey  Spiegel" w:date="2019-05-01T16:42:00Z">
        <w:r w:rsidRPr="009B5B13">
          <w:rPr>
            <w:rFonts w:eastAsia="Times New Roman"/>
            <w:b/>
            <w:bCs/>
            <w:color w:val="000000" w:themeColor="text1"/>
            <w:szCs w:val="18"/>
            <w:lang w:val="en-US" w:eastAsia="en-US" w:bidi="ar-SA"/>
          </w:rPr>
          <w:t>_tam_</w:t>
        </w:r>
      </w:ins>
      <w:ins w:id="629" w:author="Mickey  Spiegel" w:date="2019-05-01T16:44:00Z">
        <w:r>
          <w:rPr>
            <w:rFonts w:eastAsia="Times New Roman"/>
            <w:b/>
            <w:bCs/>
            <w:color w:val="000000" w:themeColor="text1"/>
            <w:szCs w:val="18"/>
            <w:lang w:val="en-US" w:eastAsia="en-US" w:bidi="ar-SA"/>
          </w:rPr>
          <w:t>attribute_</w:t>
        </w:r>
      </w:ins>
      <w:proofErr w:type="gramStart"/>
      <w:ins w:id="630" w:author="Mickey  Spiegel" w:date="2019-05-01T16:42:00Z">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ins>
    </w:p>
    <w:p w14:paraId="4069471A" w14:textId="3B4ECDCF" w:rsidR="001E6184" w:rsidRPr="009B5B13" w:rsidRDefault="001E6184" w:rsidP="001E6184">
      <w:pPr>
        <w:spacing w:after="0"/>
        <w:ind w:left="1440"/>
        <w:rPr>
          <w:ins w:id="631" w:author="Mickey  Spiegel" w:date="2019-05-01T16:42:00Z"/>
          <w:rFonts w:eastAsia="Times New Roman"/>
          <w:color w:val="000000" w:themeColor="text1"/>
          <w:szCs w:val="18"/>
          <w:lang w:val="en-US" w:eastAsia="en-US" w:bidi="ar-SA"/>
        </w:rPr>
      </w:pPr>
      <w:proofErr w:type="spellStart"/>
      <w:ins w:id="632" w:author="Mickey  Spiegel" w:date="2019-05-01T16:42:00Z">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ins>
    </w:p>
    <w:p w14:paraId="2DC57D06" w14:textId="31B046C3" w:rsidR="001E6184" w:rsidRDefault="001E6184" w:rsidP="001E6184">
      <w:pPr>
        <w:spacing w:after="0"/>
        <w:ind w:left="1440"/>
        <w:rPr>
          <w:ins w:id="633" w:author="Mickey  Spiegel" w:date="2019-05-01T16:42:00Z"/>
          <w:rFonts w:eastAsia="Times New Roman"/>
          <w:bCs/>
          <w:color w:val="000000" w:themeColor="text1"/>
          <w:szCs w:val="18"/>
          <w:lang w:val="en-US" w:eastAsia="en-US" w:bidi="ar-SA"/>
        </w:rPr>
      </w:pPr>
      <w:proofErr w:type="spellStart"/>
      <w:ins w:id="634" w:author="Mickey  Spiegel" w:date="2019-05-01T16:42:00Z">
        <w:r>
          <w:rPr>
            <w:rFonts w:eastAsia="Times New Roman"/>
            <w:bCs/>
            <w:color w:val="000000" w:themeColor="text1"/>
            <w:szCs w:val="18"/>
            <w:lang w:val="en-US" w:eastAsia="en-US" w:bidi="ar-SA"/>
          </w:rPr>
          <w:t>sai_attr</w:t>
        </w:r>
        <w:proofErr w:type="spellEnd"/>
        <w:r>
          <w:rPr>
            <w:rFonts w:eastAsia="Times New Roman"/>
            <w:bCs/>
            <w:color w:val="000000" w:themeColor="text1"/>
            <w:szCs w:val="18"/>
            <w:lang w:val="en-US" w:eastAsia="en-US" w:bidi="ar-SA"/>
          </w:rPr>
          <w:t>);</w:t>
        </w:r>
      </w:ins>
    </w:p>
    <w:p w14:paraId="593A4CCD" w14:textId="77777777" w:rsidR="001E6184" w:rsidRDefault="001E6184" w:rsidP="001E6184">
      <w:pPr>
        <w:spacing w:after="0"/>
        <w:ind w:left="230"/>
        <w:rPr>
          <w:ins w:id="635" w:author="Mickey  Spiegel" w:date="2019-05-01T16:44:00Z"/>
          <w:rFonts w:eastAsia="Times New Roman"/>
          <w:bCs/>
          <w:color w:val="000000" w:themeColor="text1"/>
          <w:szCs w:val="18"/>
          <w:lang w:eastAsia="en-US" w:bidi="ar-SA"/>
        </w:rPr>
      </w:pPr>
    </w:p>
    <w:p w14:paraId="2F6B3AD5" w14:textId="476615E0" w:rsidR="001E6184" w:rsidRPr="00E27C5F" w:rsidRDefault="001E6184" w:rsidP="001E6184">
      <w:pPr>
        <w:spacing w:after="0"/>
        <w:ind w:left="230"/>
        <w:rPr>
          <w:ins w:id="636" w:author="Mickey  Spiegel" w:date="2019-05-01T16:42:00Z"/>
          <w:rFonts w:eastAsia="Times New Roman"/>
          <w:bCs/>
          <w:color w:val="000000" w:themeColor="text1"/>
          <w:szCs w:val="18"/>
          <w:lang w:eastAsia="en-US" w:bidi="ar-SA"/>
        </w:rPr>
      </w:pPr>
      <w:ins w:id="637" w:author="Mickey  Spiegel" w:date="2019-05-01T16:42:00Z">
        <w:r w:rsidRPr="001E6184">
          <w:rPr>
            <w:rFonts w:eastAsia="Times New Roman"/>
            <w:bCs/>
            <w:color w:val="000000" w:themeColor="text1"/>
            <w:szCs w:val="18"/>
            <w:lang w:eastAsia="en-US" w:bidi="ar-SA"/>
          </w:rPr>
          <w:t>or</w:t>
        </w:r>
      </w:ins>
    </w:p>
    <w:p w14:paraId="3261FD01" w14:textId="77777777" w:rsidR="001E6184" w:rsidRPr="00E27C5F" w:rsidRDefault="001E6184" w:rsidP="001E6184">
      <w:pPr>
        <w:spacing w:after="0"/>
        <w:ind w:left="230"/>
        <w:rPr>
          <w:ins w:id="638" w:author="Mickey  Spiegel" w:date="2019-05-01T16:42:00Z"/>
          <w:rFonts w:eastAsia="Times New Roman"/>
          <w:bCs/>
          <w:color w:val="000000" w:themeColor="text1"/>
          <w:szCs w:val="18"/>
          <w:lang w:eastAsia="en-US" w:bidi="ar-SA"/>
        </w:rPr>
      </w:pPr>
    </w:p>
    <w:p w14:paraId="53146758" w14:textId="2A20EE39" w:rsidR="001E6184" w:rsidRDefault="001E6184" w:rsidP="001E6184">
      <w:pPr>
        <w:spacing w:after="0"/>
        <w:ind w:left="230"/>
        <w:rPr>
          <w:ins w:id="639" w:author="Mickey  Spiegel" w:date="2019-05-01T16:41:00Z"/>
          <w:rFonts w:eastAsia="Times New Roman"/>
          <w:b/>
          <w:bCs/>
          <w:color w:val="000000" w:themeColor="text1"/>
          <w:szCs w:val="18"/>
          <w:lang w:eastAsia="en-US" w:bidi="ar-SA"/>
        </w:rPr>
      </w:pPr>
      <w:ins w:id="640" w:author="Mickey  Spiegel" w:date="2019-05-01T16:41: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B9</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binding to switch</w:t>
        </w:r>
      </w:ins>
    </w:p>
    <w:p w14:paraId="4C5FDCDE" w14:textId="77777777" w:rsidR="001E6184" w:rsidRDefault="001E6184" w:rsidP="001E6184">
      <w:pPr>
        <w:spacing w:after="0"/>
        <w:ind w:left="720"/>
        <w:rPr>
          <w:ins w:id="641" w:author="Mickey  Spiegel" w:date="2019-05-01T16:42:00Z"/>
          <w:rFonts w:eastAsia="Times New Roman"/>
          <w:bCs/>
          <w:color w:val="000000" w:themeColor="text1"/>
          <w:szCs w:val="18"/>
          <w:lang w:val="en-US" w:eastAsia="en-US" w:bidi="ar-SA"/>
        </w:rPr>
      </w:pPr>
    </w:p>
    <w:p w14:paraId="50CD8BF6" w14:textId="77777777" w:rsidR="001E6184" w:rsidRPr="009B5B13" w:rsidRDefault="001E6184" w:rsidP="001E6184">
      <w:pPr>
        <w:spacing w:after="0"/>
        <w:ind w:left="720"/>
        <w:rPr>
          <w:ins w:id="642" w:author="Mickey  Spiegel" w:date="2019-05-01T16:41:00Z"/>
          <w:rFonts w:eastAsia="Times New Roman"/>
          <w:color w:val="000000" w:themeColor="text1"/>
          <w:szCs w:val="18"/>
          <w:lang w:val="en-US" w:eastAsia="en-US" w:bidi="ar-SA"/>
        </w:rPr>
      </w:pPr>
      <w:proofErr w:type="spellStart"/>
      <w:ins w:id="643" w:author="Mickey  Spiegel" w:date="2019-05-01T16:41:00Z">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0].id = SAI_TAM_ATTR_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_OBJECTS_LIST;</w:t>
        </w:r>
      </w:ins>
    </w:p>
    <w:p w14:paraId="787F32E8" w14:textId="77777777" w:rsidR="001E6184" w:rsidRPr="009B5B13" w:rsidRDefault="001E6184" w:rsidP="001E6184">
      <w:pPr>
        <w:spacing w:after="0"/>
        <w:ind w:left="720"/>
        <w:rPr>
          <w:ins w:id="644" w:author="Mickey  Spiegel" w:date="2019-05-01T16:41:00Z"/>
          <w:rFonts w:eastAsia="Times New Roman"/>
          <w:color w:val="000000" w:themeColor="text1"/>
          <w:szCs w:val="18"/>
          <w:lang w:val="en-US" w:eastAsia="en-US" w:bidi="ar-SA"/>
        </w:rPr>
      </w:pPr>
      <w:proofErr w:type="spellStart"/>
      <w:ins w:id="645" w:author="Mickey  Spiegel" w:date="2019-05-01T16:41:00Z">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ins>
    </w:p>
    <w:p w14:paraId="42D0E69E" w14:textId="77777777" w:rsidR="001E6184" w:rsidRPr="009B5B13" w:rsidRDefault="001E6184" w:rsidP="001E6184">
      <w:pPr>
        <w:spacing w:after="0"/>
        <w:ind w:left="720"/>
        <w:rPr>
          <w:ins w:id="646" w:author="Mickey  Spiegel" w:date="2019-05-01T16:41:00Z"/>
          <w:rFonts w:eastAsia="Times New Roman"/>
          <w:color w:val="000000" w:themeColor="text1"/>
          <w:szCs w:val="18"/>
          <w:lang w:val="en-US" w:eastAsia="en-US" w:bidi="ar-SA"/>
        </w:rPr>
      </w:pPr>
      <w:proofErr w:type="spellStart"/>
      <w:ins w:id="647"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w:t>
        </w:r>
        <w:proofErr w:type="spellEnd"/>
        <w:r w:rsidRPr="009B5B13">
          <w:rPr>
            <w:rFonts w:eastAsia="Times New Roman"/>
            <w:bCs/>
            <w:color w:val="000000" w:themeColor="text1"/>
            <w:szCs w:val="18"/>
            <w:lang w:val="en-US" w:eastAsia="en-US" w:bidi="ar-SA"/>
          </w:rPr>
          <w:t>;</w:t>
        </w:r>
      </w:ins>
    </w:p>
    <w:p w14:paraId="632C0A72" w14:textId="77777777" w:rsidR="001E6184" w:rsidRPr="009B5B13" w:rsidRDefault="001E6184" w:rsidP="001E6184">
      <w:pPr>
        <w:spacing w:after="0"/>
        <w:ind w:left="720"/>
        <w:rPr>
          <w:ins w:id="648" w:author="Mickey  Spiegel" w:date="2019-05-01T16:41:00Z"/>
          <w:rFonts w:eastAsia="Times New Roman"/>
          <w:color w:val="000000" w:themeColor="text1"/>
          <w:szCs w:val="18"/>
          <w:lang w:val="en-US" w:eastAsia="en-US" w:bidi="ar-SA"/>
        </w:rPr>
      </w:pPr>
      <w:ins w:id="649" w:author="Mickey  Spiegel" w:date="2019-05-01T16:41:00Z">
        <w:r w:rsidRPr="009B5B13">
          <w:rPr>
            <w:rFonts w:eastAsia="Times New Roman"/>
            <w:bCs/>
            <w:color w:val="000000" w:themeColor="text1"/>
            <w:szCs w:val="18"/>
            <w:lang w:val="en-US" w:eastAsia="en-US" w:bidi="ar-SA"/>
          </w:rPr>
          <w:t> </w:t>
        </w:r>
      </w:ins>
    </w:p>
    <w:p w14:paraId="2B99A975" w14:textId="77777777" w:rsidR="001E6184" w:rsidRPr="009B5B13" w:rsidRDefault="001E6184" w:rsidP="001E6184">
      <w:pPr>
        <w:spacing w:after="0"/>
        <w:ind w:left="720"/>
        <w:rPr>
          <w:ins w:id="650" w:author="Mickey  Spiegel" w:date="2019-05-01T16:41:00Z"/>
          <w:rFonts w:eastAsia="Times New Roman"/>
          <w:color w:val="000000" w:themeColor="text1"/>
          <w:szCs w:val="18"/>
          <w:lang w:val="en-US" w:eastAsia="en-US" w:bidi="ar-SA"/>
        </w:rPr>
      </w:pPr>
      <w:proofErr w:type="spellStart"/>
      <w:ins w:id="651" w:author="Mickey  Spiegel" w:date="2019-05-01T16:41:00Z">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1].id = SAI_TAM_ATTR_TAM_BIND_POINT_TYPE_LIST;</w:t>
        </w:r>
      </w:ins>
    </w:p>
    <w:p w14:paraId="4106B283" w14:textId="77777777" w:rsidR="001E6184" w:rsidRPr="009B5B13" w:rsidRDefault="001E6184" w:rsidP="001E6184">
      <w:pPr>
        <w:spacing w:after="0"/>
        <w:ind w:left="720"/>
        <w:rPr>
          <w:ins w:id="652" w:author="Mickey  Spiegel" w:date="2019-05-01T16:41:00Z"/>
          <w:rFonts w:eastAsia="Times New Roman"/>
          <w:color w:val="000000" w:themeColor="text1"/>
          <w:szCs w:val="18"/>
          <w:lang w:val="en-US" w:eastAsia="en-US" w:bidi="ar-SA"/>
        </w:rPr>
      </w:pPr>
      <w:proofErr w:type="spellStart"/>
      <w:ins w:id="653" w:author="Mickey  Spiegel" w:date="2019-05-01T16:41:00Z">
        <w:r w:rsidRPr="009B5B13">
          <w:rPr>
            <w:rFonts w:eastAsia="Times New Roman"/>
            <w:bCs/>
            <w:color w:val="000000" w:themeColor="text1"/>
            <w:szCs w:val="18"/>
            <w:lang w:val="en-US" w:eastAsia="en-US" w:bidi="ar-SA"/>
          </w:rPr>
          <w:t>sai_attr_</w:t>
        </w:r>
        <w:proofErr w:type="gramStart"/>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w:t>
        </w:r>
        <w:proofErr w:type="gram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ins>
    </w:p>
    <w:p w14:paraId="38FB3098" w14:textId="77777777" w:rsidR="001E6184" w:rsidRPr="009B5B13" w:rsidRDefault="001E6184" w:rsidP="001E6184">
      <w:pPr>
        <w:spacing w:after="0"/>
        <w:ind w:left="720"/>
        <w:rPr>
          <w:ins w:id="654" w:author="Mickey  Spiegel" w:date="2019-05-01T16:41:00Z"/>
          <w:rFonts w:eastAsia="Times New Roman"/>
          <w:color w:val="000000" w:themeColor="text1"/>
          <w:szCs w:val="18"/>
          <w:lang w:val="en-US" w:eastAsia="en-US" w:bidi="ar-SA"/>
        </w:rPr>
      </w:pPr>
      <w:proofErr w:type="spellStart"/>
      <w:ins w:id="655" w:author="Mickey  Spiegel" w:date="2019-05-01T16:41:00Z">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proofErr w:type="gramStart"/>
        <w:r w:rsidRPr="009B5B13">
          <w:rPr>
            <w:rFonts w:eastAsia="Times New Roman"/>
            <w:bCs/>
            <w:color w:val="000000" w:themeColor="text1"/>
            <w:szCs w:val="18"/>
            <w:lang w:val="en-US" w:eastAsia="en-US" w:bidi="ar-SA"/>
          </w:rPr>
          <w:t>value.objlist</w:t>
        </w:r>
        <w:proofErr w:type="gramEnd"/>
        <w:r w:rsidRPr="009B5B13">
          <w:rPr>
            <w:rFonts w:eastAsia="Times New Roman"/>
            <w:bCs/>
            <w:color w:val="000000" w:themeColor="text1"/>
            <w:szCs w:val="18"/>
            <w:lang w:val="en-US" w:eastAsia="en-US" w:bidi="ar-SA"/>
          </w:rPr>
          <w:t>.list</w:t>
        </w:r>
        <w:proofErr w:type="spellEnd"/>
        <w:r w:rsidRPr="009B5B13">
          <w:rPr>
            <w:rFonts w:eastAsia="Times New Roman"/>
            <w:bCs/>
            <w:color w:val="000000" w:themeColor="text1"/>
            <w:szCs w:val="18"/>
            <w:lang w:val="en-US" w:eastAsia="en-US" w:bidi="ar-SA"/>
          </w:rPr>
          <w:t>[0] = SAI_TAM_BIND_POINT_TYPE_</w:t>
        </w:r>
        <w:r>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ins>
    </w:p>
    <w:p w14:paraId="17840B5E" w14:textId="77777777" w:rsidR="001E6184" w:rsidRPr="009B5B13" w:rsidRDefault="001E6184" w:rsidP="001E6184">
      <w:pPr>
        <w:spacing w:after="0"/>
        <w:ind w:left="720"/>
        <w:rPr>
          <w:ins w:id="656" w:author="Mickey  Spiegel" w:date="2019-05-01T16:41:00Z"/>
          <w:rFonts w:eastAsia="Times New Roman"/>
          <w:color w:val="000000" w:themeColor="text1"/>
          <w:szCs w:val="18"/>
          <w:lang w:val="en-US" w:eastAsia="en-US" w:bidi="ar-SA"/>
        </w:rPr>
      </w:pPr>
      <w:ins w:id="657" w:author="Mickey  Spiegel" w:date="2019-05-01T16:41:00Z">
        <w:r w:rsidRPr="009B5B13">
          <w:rPr>
            <w:rFonts w:ascii="Menlo" w:eastAsia="Times New Roman" w:hAnsi="Menlo" w:cs="Menlo"/>
            <w:bCs/>
            <w:color w:val="000000" w:themeColor="text1"/>
            <w:szCs w:val="18"/>
            <w:lang w:val="en-US" w:eastAsia="en-US" w:bidi="ar-SA"/>
          </w:rPr>
          <w:t> </w:t>
        </w:r>
      </w:ins>
    </w:p>
    <w:p w14:paraId="3FB4C7F3" w14:textId="77777777" w:rsidR="001E6184" w:rsidRPr="009B5B13" w:rsidRDefault="001E6184" w:rsidP="001E6184">
      <w:pPr>
        <w:spacing w:after="0"/>
        <w:ind w:left="720"/>
        <w:rPr>
          <w:ins w:id="658" w:author="Mickey  Spiegel" w:date="2019-05-01T16:41:00Z"/>
          <w:rFonts w:eastAsia="Times New Roman"/>
          <w:color w:val="000000" w:themeColor="text1"/>
          <w:szCs w:val="18"/>
          <w:lang w:val="en-US" w:eastAsia="en-US" w:bidi="ar-SA"/>
        </w:rPr>
      </w:pPr>
      <w:proofErr w:type="spellStart"/>
      <w:ins w:id="659" w:author="Mickey  Spiegel" w:date="2019-05-01T16:41:00Z">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ins>
    </w:p>
    <w:p w14:paraId="156794F7" w14:textId="77777777" w:rsidR="001E6184" w:rsidRPr="009B5B13" w:rsidRDefault="001E6184" w:rsidP="001E6184">
      <w:pPr>
        <w:spacing w:after="0"/>
        <w:ind w:left="720"/>
        <w:rPr>
          <w:ins w:id="660" w:author="Mickey  Spiegel" w:date="2019-05-01T16:41:00Z"/>
          <w:rFonts w:eastAsia="Times New Roman"/>
          <w:color w:val="000000" w:themeColor="text1"/>
          <w:szCs w:val="18"/>
          <w:lang w:val="en-US" w:eastAsia="en-US" w:bidi="ar-SA"/>
        </w:rPr>
      </w:pPr>
      <w:proofErr w:type="spellStart"/>
      <w:ins w:id="661" w:author="Mickey  Spiegel" w:date="2019-05-01T16:41:00Z">
        <w:r w:rsidRPr="009B5B13">
          <w:rPr>
            <w:rFonts w:eastAsia="Times New Roman"/>
            <w:b/>
            <w:bCs/>
            <w:color w:val="000000" w:themeColor="text1"/>
            <w:szCs w:val="18"/>
            <w:lang w:val="en-US" w:eastAsia="en-US" w:bidi="ar-SA"/>
          </w:rPr>
          <w:t>sai_create_tam_</w:t>
        </w:r>
        <w:proofErr w:type="gramStart"/>
        <w:r w:rsidRPr="009B5B13">
          <w:rPr>
            <w:rFonts w:eastAsia="Times New Roman"/>
            <w:b/>
            <w:bCs/>
            <w:color w:val="000000" w:themeColor="text1"/>
            <w:szCs w:val="18"/>
            <w:lang w:val="en-US" w:eastAsia="en-US" w:bidi="ar-SA"/>
          </w:rPr>
          <w:t>fn</w:t>
        </w:r>
        <w:proofErr w:type="spellEnd"/>
        <w:r w:rsidRPr="009B5B13">
          <w:rPr>
            <w:rFonts w:eastAsia="Times New Roman"/>
            <w:b/>
            <w:bCs/>
            <w:color w:val="000000" w:themeColor="text1"/>
            <w:szCs w:val="18"/>
            <w:lang w:val="en-US" w:eastAsia="en-US" w:bidi="ar-SA"/>
          </w:rPr>
          <w:t>(</w:t>
        </w:r>
        <w:proofErr w:type="gramEnd"/>
      </w:ins>
    </w:p>
    <w:p w14:paraId="41CA797C" w14:textId="77777777" w:rsidR="001E6184" w:rsidRPr="009B5B13" w:rsidRDefault="001E6184" w:rsidP="001E6184">
      <w:pPr>
        <w:spacing w:after="0"/>
        <w:ind w:left="1440"/>
        <w:rPr>
          <w:ins w:id="662" w:author="Mickey  Spiegel" w:date="2019-05-01T16:41:00Z"/>
          <w:rFonts w:eastAsia="Times New Roman"/>
          <w:color w:val="000000" w:themeColor="text1"/>
          <w:szCs w:val="18"/>
          <w:lang w:val="en-US" w:eastAsia="en-US" w:bidi="ar-SA"/>
        </w:rPr>
      </w:pPr>
      <w:ins w:id="663" w:author="Mickey  Spiegel" w:date="2019-05-01T16:41:00Z">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ins>
    </w:p>
    <w:p w14:paraId="0FA354E7" w14:textId="77777777" w:rsidR="001E6184" w:rsidRPr="009B5B13" w:rsidRDefault="001E6184" w:rsidP="001E6184">
      <w:pPr>
        <w:spacing w:after="0"/>
        <w:ind w:left="1440"/>
        <w:rPr>
          <w:ins w:id="664" w:author="Mickey  Spiegel" w:date="2019-05-01T16:41:00Z"/>
          <w:rFonts w:eastAsia="Times New Roman"/>
          <w:color w:val="000000" w:themeColor="text1"/>
          <w:szCs w:val="18"/>
          <w:lang w:val="en-US" w:eastAsia="en-US" w:bidi="ar-SA"/>
        </w:rPr>
      </w:pPr>
      <w:proofErr w:type="spellStart"/>
      <w:ins w:id="665" w:author="Mickey  Spiegel" w:date="2019-05-01T16:41:00Z">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ins>
    </w:p>
    <w:p w14:paraId="07FCE701" w14:textId="77777777" w:rsidR="001E6184" w:rsidRDefault="001E6184" w:rsidP="001E6184">
      <w:pPr>
        <w:spacing w:after="0"/>
        <w:ind w:left="1440"/>
        <w:rPr>
          <w:ins w:id="666" w:author="Mickey  Spiegel" w:date="2019-05-01T16:41:00Z"/>
          <w:rFonts w:eastAsia="Times New Roman"/>
          <w:bCs/>
          <w:color w:val="000000" w:themeColor="text1"/>
          <w:szCs w:val="18"/>
          <w:lang w:val="en-US" w:eastAsia="en-US" w:bidi="ar-SA"/>
        </w:rPr>
      </w:pPr>
      <w:proofErr w:type="spellStart"/>
      <w:ins w:id="667" w:author="Mickey  Spiegel" w:date="2019-05-01T16:41:00Z">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ins>
    </w:p>
    <w:p w14:paraId="5ED9175A" w14:textId="3484C75A" w:rsidR="00E13A60" w:rsidRPr="00E27C5F" w:rsidRDefault="001E6184" w:rsidP="00E27C5F">
      <w:pPr>
        <w:spacing w:after="0"/>
        <w:ind w:left="1440"/>
        <w:rPr>
          <w:rFonts w:eastAsia="Times New Roman"/>
          <w:bCs/>
          <w:color w:val="000000" w:themeColor="text1"/>
          <w:szCs w:val="18"/>
          <w:lang w:val="en-US" w:eastAsia="en-US" w:bidi="ar-SA"/>
        </w:rPr>
      </w:pPr>
      <w:proofErr w:type="spellStart"/>
      <w:ins w:id="668" w:author="Mickey  Spiegel" w:date="2019-05-01T16:41:00Z">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ins>
    </w:p>
    <w:p w14:paraId="7FE6B78A" w14:textId="77777777" w:rsidR="001A0FC4" w:rsidRPr="001A0FC4" w:rsidRDefault="001A0FC4" w:rsidP="00587348">
      <w:pPr>
        <w:pStyle w:val="NormalWeb"/>
      </w:pPr>
    </w:p>
    <w:p w14:paraId="511C28BC" w14:textId="77777777" w:rsidR="00033A86" w:rsidRDefault="00FE05B3" w:rsidP="00033A86">
      <w:pPr>
        <w:pStyle w:val="Heading2"/>
        <w:numPr>
          <w:ilvl w:val="1"/>
          <w:numId w:val="3"/>
        </w:numPr>
        <w:ind w:hanging="576"/>
      </w:pPr>
      <w:r>
        <w:t>Creating a GET DATA API invocation instance</w:t>
      </w:r>
      <w:bookmarkEnd w:id="184"/>
    </w:p>
    <w:p w14:paraId="40539B06" w14:textId="77777777"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 xml:space="preserve">is used for “Snapshot”. Data returned if is a “Snapshot” is indicated in the </w:t>
      </w:r>
      <w:proofErr w:type="spellStart"/>
      <w:r w:rsidR="00CB322B">
        <w:t>protobuf</w:t>
      </w:r>
      <w:proofErr w:type="spellEnd"/>
      <w:r w:rsidR="00CB322B">
        <w:t xml:space="preserve"> flag setting.</w:t>
      </w:r>
    </w:p>
    <w:p w14:paraId="626F1024" w14:textId="77777777" w:rsidR="00596E47" w:rsidRPr="00596E47" w:rsidRDefault="00596E47" w:rsidP="00CB49BF">
      <w:r w:rsidRPr="00596E47">
        <w:lastRenderedPageBreak/>
        <w:t xml:space="preserve">Using previous example, event1, event2, and telemetry object are created for TAM object. TAM object is </w:t>
      </w:r>
      <w:proofErr w:type="spellStart"/>
      <w:r w:rsidRPr="00596E47">
        <w:t>binded</w:t>
      </w:r>
      <w:proofErr w:type="spellEnd"/>
      <w:r w:rsidRPr="00596E47">
        <w:t xml:space="preserve"> to a given queue object.</w:t>
      </w:r>
    </w:p>
    <w:p w14:paraId="59CB228C"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60F93D28"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54AC21BD"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6A973350" w14:textId="77777777"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4598743B"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14:paraId="04AFD20E" w14:textId="77777777" w:rsidR="00596E47" w:rsidRPr="008A4EF5" w:rsidRDefault="00596E47" w:rsidP="00596E47">
      <w:pPr>
        <w:spacing w:after="0"/>
        <w:ind w:left="720"/>
        <w:rPr>
          <w:rFonts w:asciiTheme="minorHAnsi" w:eastAsia="Times New Roman" w:hAnsiTheme="minorHAnsi" w:cs="Consolas"/>
          <w:szCs w:val="18"/>
        </w:rPr>
      </w:pPr>
    </w:p>
    <w:p w14:paraId="681A15A9" w14:textId="64E09971"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w:t>
      </w:r>
      <w:ins w:id="669" w:author="Mickey  Spiegel" w:date="2019-05-01T16:48:00Z">
        <w:r w:rsidR="001E6184">
          <w:rPr>
            <w:rFonts w:asciiTheme="minorHAnsi" w:eastAsia="Times New Roman" w:hAnsiTheme="minorHAnsi" w:cs="Consolas"/>
            <w:szCs w:val="18"/>
          </w:rPr>
          <w:t>EVENT_</w:t>
        </w:r>
      </w:ins>
      <w:r>
        <w:rPr>
          <w:rFonts w:asciiTheme="minorHAnsi" w:eastAsia="Times New Roman" w:hAnsiTheme="minorHAnsi" w:cs="Consolas"/>
          <w:szCs w:val="18"/>
        </w:rPr>
        <w:t>OBJECTS</w:t>
      </w:r>
      <w:r w:rsidRPr="008A4EF5">
        <w:rPr>
          <w:rFonts w:asciiTheme="minorHAnsi" w:eastAsia="Times New Roman" w:hAnsiTheme="minorHAnsi" w:cs="Consolas"/>
          <w:szCs w:val="18"/>
        </w:rPr>
        <w:t>_LIST;</w:t>
      </w:r>
    </w:p>
    <w:p w14:paraId="4BBDE589"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14:paraId="4F1B9D3F"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716C69FA"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672A91D5" w14:textId="77777777" w:rsidR="00596E47" w:rsidRDefault="00596E47" w:rsidP="00596E47">
      <w:pPr>
        <w:spacing w:after="0"/>
        <w:ind w:left="288"/>
        <w:rPr>
          <w:rFonts w:asciiTheme="minorHAnsi" w:eastAsia="Times New Roman" w:hAnsiTheme="minorHAnsi" w:cs="Consolas"/>
          <w:szCs w:val="18"/>
        </w:rPr>
      </w:pPr>
    </w:p>
    <w:p w14:paraId="67297583" w14:textId="7CEEC119" w:rsidR="00596E47" w:rsidRPr="008A4EF5" w:rsidDel="005219EB" w:rsidRDefault="00596E47" w:rsidP="00596E47">
      <w:pPr>
        <w:spacing w:after="0"/>
        <w:ind w:left="720"/>
        <w:rPr>
          <w:del w:id="670" w:author="Mickey  Spiegel" w:date="2019-05-01T16:48:00Z"/>
          <w:rFonts w:asciiTheme="minorHAnsi" w:eastAsia="Times New Roman" w:hAnsiTheme="minorHAnsi" w:cs="Consolas"/>
          <w:szCs w:val="18"/>
        </w:rPr>
      </w:pPr>
      <w:del w:id="671" w:author="Mickey  Spiegel" w:date="2019-05-01T16:48:00Z">
        <w:r w:rsidDel="005219EB">
          <w:rPr>
            <w:rFonts w:asciiTheme="minorHAnsi" w:eastAsia="Times New Roman" w:hAnsiTheme="minorHAnsi" w:cs="Consolas"/>
            <w:szCs w:val="18"/>
          </w:rPr>
          <w:delText>sai_attr_list[2].id = SAI_TAM_ATTR_OBJECTS</w:delText>
        </w:r>
        <w:r w:rsidRPr="008A4EF5" w:rsidDel="005219EB">
          <w:rPr>
            <w:rFonts w:asciiTheme="minorHAnsi" w:eastAsia="Times New Roman" w:hAnsiTheme="minorHAnsi" w:cs="Consolas"/>
            <w:szCs w:val="18"/>
          </w:rPr>
          <w:delText>_LIST;</w:delText>
        </w:r>
      </w:del>
    </w:p>
    <w:p w14:paraId="3C8E1A53" w14:textId="7EEA5521" w:rsidR="00596E47" w:rsidRPr="008A4EF5" w:rsidDel="005219EB" w:rsidRDefault="00596E47" w:rsidP="00596E47">
      <w:pPr>
        <w:spacing w:after="0"/>
        <w:ind w:left="720"/>
        <w:rPr>
          <w:del w:id="672" w:author="Mickey  Spiegel" w:date="2019-05-01T16:48:00Z"/>
          <w:rFonts w:asciiTheme="minorHAnsi" w:eastAsia="Times New Roman" w:hAnsiTheme="minorHAnsi" w:cs="Consolas"/>
          <w:szCs w:val="18"/>
        </w:rPr>
      </w:pPr>
      <w:del w:id="673" w:author="Mickey  Spiegel" w:date="2019-05-01T16:48:00Z">
        <w:r w:rsidRPr="008A4EF5" w:rsidDel="005219EB">
          <w:rPr>
            <w:rFonts w:asciiTheme="minorHAnsi" w:eastAsia="Times New Roman" w:hAnsiTheme="minorHAnsi" w:cs="Consolas"/>
            <w:szCs w:val="18"/>
          </w:rPr>
          <w:delText>sai_attr</w:delText>
        </w:r>
        <w:r w:rsidDel="005219EB">
          <w:rPr>
            <w:rFonts w:asciiTheme="minorHAnsi" w:eastAsia="Times New Roman" w:hAnsiTheme="minorHAnsi" w:cs="Consolas"/>
            <w:szCs w:val="18"/>
          </w:rPr>
          <w:delText>_list[2].value.objlist.count = 1</w:delText>
        </w:r>
        <w:r w:rsidRPr="008A4EF5" w:rsidDel="005219EB">
          <w:rPr>
            <w:rFonts w:asciiTheme="minorHAnsi" w:eastAsia="Times New Roman" w:hAnsiTheme="minorHAnsi" w:cs="Consolas"/>
            <w:szCs w:val="18"/>
          </w:rPr>
          <w:delText>;</w:delText>
        </w:r>
      </w:del>
    </w:p>
    <w:p w14:paraId="3294C608" w14:textId="10E6F3F4" w:rsidR="00596E47" w:rsidDel="005219EB" w:rsidRDefault="00596E47" w:rsidP="00596E47">
      <w:pPr>
        <w:spacing w:after="0"/>
        <w:ind w:left="720"/>
        <w:rPr>
          <w:del w:id="674" w:author="Mickey  Spiegel" w:date="2019-05-01T16:48:00Z"/>
          <w:rFonts w:asciiTheme="minorHAnsi" w:eastAsia="Times New Roman" w:hAnsiTheme="minorHAnsi" w:cs="Consolas"/>
          <w:szCs w:val="18"/>
        </w:rPr>
      </w:pPr>
      <w:del w:id="675" w:author="Mickey  Spiegel" w:date="2019-05-01T16:48:00Z">
        <w:r w:rsidDel="005219EB">
          <w:rPr>
            <w:rFonts w:asciiTheme="minorHAnsi" w:eastAsia="Times New Roman" w:hAnsiTheme="minorHAnsi" w:cs="Consolas"/>
            <w:szCs w:val="18"/>
          </w:rPr>
          <w:delText>sai_attr_list[2</w:delText>
        </w:r>
        <w:r w:rsidRPr="008A4EF5" w:rsidDel="005219EB">
          <w:rPr>
            <w:rFonts w:asciiTheme="minorHAnsi" w:eastAsia="Times New Roman" w:hAnsiTheme="minorHAnsi" w:cs="Consolas"/>
            <w:szCs w:val="18"/>
          </w:rPr>
          <w:delText>].value.objlist.list[0] = sai_tam_telemetry_obj;</w:delText>
        </w:r>
      </w:del>
    </w:p>
    <w:p w14:paraId="107DFF9E" w14:textId="07299589" w:rsidR="00596E47" w:rsidDel="005219EB" w:rsidRDefault="00596E47" w:rsidP="00596E47">
      <w:pPr>
        <w:spacing w:after="0"/>
        <w:ind w:left="288"/>
        <w:rPr>
          <w:del w:id="676" w:author="Mickey  Spiegel" w:date="2019-05-01T16:48:00Z"/>
          <w:rFonts w:asciiTheme="minorHAnsi" w:eastAsia="Times New Roman" w:hAnsiTheme="minorHAnsi" w:cs="Consolas"/>
          <w:szCs w:val="18"/>
        </w:rPr>
      </w:pPr>
    </w:p>
    <w:p w14:paraId="4CC41AA7" w14:textId="615A5D98"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677" w:author="Mickey  Spiegel" w:date="2019-05-01T16:48:00Z">
        <w:r w:rsidR="005219EB">
          <w:rPr>
            <w:rFonts w:asciiTheme="minorHAnsi" w:eastAsia="Times New Roman" w:hAnsiTheme="minorHAnsi" w:cs="Consolas"/>
            <w:szCs w:val="18"/>
          </w:rPr>
          <w:t>2</w:t>
        </w:r>
      </w:ins>
      <w:del w:id="678"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 xml:space="preserve">].id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1A3F52BC" w14:textId="62C56C3B"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w:t>
      </w:r>
      <w:ins w:id="679" w:author="Mickey  Spiegel" w:date="2019-05-01T16:48:00Z">
        <w:r w:rsidR="005219EB">
          <w:rPr>
            <w:rFonts w:asciiTheme="minorHAnsi" w:eastAsia="Times New Roman" w:hAnsiTheme="minorHAnsi" w:cs="Consolas"/>
            <w:szCs w:val="18"/>
          </w:rPr>
          <w:t>2</w:t>
        </w:r>
      </w:ins>
      <w:del w:id="680"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14:paraId="0A55B684" w14:textId="36043515"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681" w:author="Mickey  Spiegel" w:date="2019-05-01T16:48:00Z">
        <w:r w:rsidR="005219EB">
          <w:rPr>
            <w:rFonts w:asciiTheme="minorHAnsi" w:eastAsia="Times New Roman" w:hAnsiTheme="minorHAnsi" w:cs="Consolas"/>
            <w:szCs w:val="18"/>
          </w:rPr>
          <w:t>2</w:t>
        </w:r>
      </w:ins>
      <w:del w:id="682" w:author="Mickey  Spiegel" w:date="2019-05-01T16:48:00Z">
        <w:r w:rsidDel="005219EB">
          <w:rPr>
            <w:rFonts w:asciiTheme="minorHAnsi" w:eastAsia="Times New Roman" w:hAnsiTheme="minorHAnsi" w:cs="Consolas"/>
            <w:szCs w:val="18"/>
          </w:rPr>
          <w:delText>3</w:delText>
        </w:r>
      </w:del>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w:t>
      </w:r>
      <w:ins w:id="683" w:author="Mickey  Spiegel" w:date="2019-05-01T16:49:00Z">
        <w:r w:rsidR="005219EB">
          <w:rPr>
            <w:rFonts w:asciiTheme="minorHAnsi" w:hAnsiTheme="minorHAnsi" w:cs="Menlo"/>
            <w:szCs w:val="18"/>
            <w:lang w:val="en-US" w:bidi="ar-SA"/>
          </w:rPr>
          <w:t>TAM</w:t>
        </w:r>
      </w:ins>
      <w:del w:id="684" w:author="Mickey  Spiegel" w:date="2019-05-01T16:49: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15478C9E" w14:textId="0495546A"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685" w:author="Mickey  Spiegel" w:date="2019-05-01T16:48:00Z">
        <w:r w:rsidR="005219EB">
          <w:rPr>
            <w:rFonts w:asciiTheme="minorHAnsi" w:eastAsia="Times New Roman" w:hAnsiTheme="minorHAnsi" w:cs="Consolas"/>
            <w:szCs w:val="18"/>
          </w:rPr>
          <w:t>2</w:t>
        </w:r>
      </w:ins>
      <w:del w:id="686"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687" w:author="Mickey  Spiegel" w:date="2019-05-01T16:49:00Z">
        <w:r w:rsidR="005219EB">
          <w:rPr>
            <w:rFonts w:asciiTheme="minorHAnsi" w:hAnsiTheme="minorHAnsi" w:cs="Menlo"/>
            <w:szCs w:val="18"/>
            <w:lang w:val="en-US" w:bidi="ar-SA"/>
          </w:rPr>
          <w:t>TAM</w:t>
        </w:r>
      </w:ins>
      <w:del w:id="688" w:author="Mickey  Spiegel" w:date="2019-05-01T16:49: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74EA58BF" w14:textId="5A754111"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w:t>
      </w:r>
      <w:ins w:id="689" w:author="Mickey  Spiegel" w:date="2019-05-01T16:48:00Z">
        <w:r w:rsidR="005219EB">
          <w:rPr>
            <w:rFonts w:asciiTheme="minorHAnsi" w:eastAsia="Times New Roman" w:hAnsiTheme="minorHAnsi" w:cs="Consolas"/>
            <w:szCs w:val="18"/>
          </w:rPr>
          <w:t>2</w:t>
        </w:r>
      </w:ins>
      <w:del w:id="690" w:author="Mickey  Spiegel" w:date="2019-05-01T16:48:00Z">
        <w:r w:rsidDel="005219EB">
          <w:rPr>
            <w:rFonts w:asciiTheme="minorHAnsi" w:eastAsia="Times New Roman" w:hAnsiTheme="minorHAnsi" w:cs="Consolas"/>
            <w:szCs w:val="18"/>
          </w:rPr>
          <w:delText>3</w:delText>
        </w:r>
      </w:del>
      <w:r>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w:t>
      </w:r>
      <w:ins w:id="691" w:author="Mickey  Spiegel" w:date="2019-05-01T16:50:00Z">
        <w:r w:rsidR="005219EB">
          <w:rPr>
            <w:rFonts w:asciiTheme="minorHAnsi" w:hAnsiTheme="minorHAnsi" w:cs="Menlo"/>
            <w:szCs w:val="18"/>
            <w:lang w:val="en-US" w:bidi="ar-SA"/>
          </w:rPr>
          <w:t>TAM</w:t>
        </w:r>
      </w:ins>
      <w:del w:id="692" w:author="Mickey  Spiegel" w:date="2019-05-01T16:50:00Z">
        <w:r w:rsidRPr="008A4EF5" w:rsidDel="005219EB">
          <w:rPr>
            <w:rFonts w:asciiTheme="minorHAnsi" w:hAnsiTheme="minorHAnsi" w:cs="Menlo"/>
            <w:szCs w:val="18"/>
            <w:lang w:val="en-US" w:bidi="ar-SA"/>
          </w:rPr>
          <w:delText>ACL</w:delText>
        </w:r>
      </w:del>
      <w:r w:rsidRPr="008A4EF5">
        <w:rPr>
          <w:rFonts w:asciiTheme="minorHAnsi" w:hAnsiTheme="minorHAnsi" w:cs="Menlo"/>
          <w:szCs w:val="18"/>
          <w:lang w:val="en-US" w:bidi="ar-SA"/>
        </w:rPr>
        <w:t>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5D5B7EF0" w14:textId="77777777" w:rsidR="00596E47" w:rsidRPr="005219EB" w:rsidRDefault="00596E47" w:rsidP="00596E47">
      <w:pPr>
        <w:spacing w:after="0"/>
        <w:ind w:left="720"/>
        <w:rPr>
          <w:rFonts w:ascii="Menlo" w:hAnsi="Menlo" w:cs="Menlo"/>
          <w:lang w:val="en-US" w:bidi="ar-SA"/>
        </w:rPr>
      </w:pPr>
    </w:p>
    <w:p w14:paraId="53C8CAB8" w14:textId="5796D78B" w:rsidR="005219EB" w:rsidRPr="00E27C5F" w:rsidRDefault="005219EB" w:rsidP="005219EB">
      <w:pPr>
        <w:spacing w:after="0"/>
        <w:ind w:left="720"/>
        <w:rPr>
          <w:ins w:id="693" w:author="Mickey  Spiegel" w:date="2019-05-01T16:49:00Z"/>
          <w:rFonts w:asciiTheme="minorHAnsi" w:eastAsia="Times New Roman" w:hAnsiTheme="minorHAnsi" w:cs="Consolas"/>
          <w:szCs w:val="18"/>
        </w:rPr>
      </w:pPr>
      <w:proofErr w:type="spellStart"/>
      <w:ins w:id="694" w:author="Mickey  Spiegel" w:date="2019-05-01T16:48:00Z">
        <w:r w:rsidRPr="005219EB">
          <w:rPr>
            <w:rFonts w:asciiTheme="minorHAnsi" w:eastAsia="Times New Roman" w:hAnsiTheme="minorHAnsi" w:cs="Consolas"/>
            <w:szCs w:val="18"/>
          </w:rPr>
          <w:t>attr_count</w:t>
        </w:r>
        <w:proofErr w:type="spellEnd"/>
        <w:r w:rsidRPr="005219EB">
          <w:rPr>
            <w:rFonts w:asciiTheme="minorHAnsi" w:eastAsia="Times New Roman" w:hAnsiTheme="minorHAnsi" w:cs="Consolas"/>
            <w:szCs w:val="18"/>
          </w:rPr>
          <w:t xml:space="preserve"> = 3</w:t>
        </w:r>
        <w:r w:rsidRPr="00E27C5F">
          <w:rPr>
            <w:rFonts w:asciiTheme="minorHAnsi" w:eastAsia="Times New Roman" w:hAnsiTheme="minorHAnsi" w:cs="Consolas"/>
            <w:szCs w:val="18"/>
          </w:rPr>
          <w:t>;</w:t>
        </w:r>
      </w:ins>
    </w:p>
    <w:p w14:paraId="1A21983A" w14:textId="66011D2A"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sai_create_tam_fn</w:t>
      </w:r>
      <w:proofErr w:type="spellEnd"/>
      <w:r w:rsidRPr="008A4EF5">
        <w:rPr>
          <w:rFonts w:asciiTheme="minorHAnsi" w:eastAsia="Times New Roman" w:hAnsiTheme="minorHAnsi" w:cs="Consolas"/>
          <w:szCs w:val="18"/>
        </w:rPr>
        <w:t>(</w:t>
      </w:r>
    </w:p>
    <w:p w14:paraId="15D9B726"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5C53EA9E"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1A5CA9FC"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6FF1E250" w14:textId="77777777"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2D8418FD" w14:textId="77777777" w:rsidR="00596E47" w:rsidRDefault="00596E47" w:rsidP="00596E47">
      <w:pPr>
        <w:spacing w:after="0"/>
        <w:ind w:left="720"/>
        <w:rPr>
          <w:rFonts w:asciiTheme="minorHAnsi" w:eastAsia="Times New Roman" w:hAnsiTheme="minorHAnsi" w:cs="Consolas"/>
          <w:szCs w:val="18"/>
        </w:rPr>
      </w:pPr>
    </w:p>
    <w:p w14:paraId="3FBF7A8D"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2FCD487E"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162D85F"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7BC0393B" w14:textId="77777777" w:rsidR="00556E2E" w:rsidRPr="00BE3E76" w:rsidRDefault="00556E2E" w:rsidP="00E27C5F">
      <w:pPr>
        <w:spacing w:after="0"/>
        <w:ind w:left="720"/>
        <w:rPr>
          <w:ins w:id="695" w:author="Mickey  Spiegel" w:date="2019-05-01T16:51:00Z"/>
          <w:rFonts w:asciiTheme="minorHAnsi" w:eastAsia="Times New Roman" w:hAnsiTheme="minorHAnsi" w:cs="Consolas"/>
          <w:szCs w:val="18"/>
        </w:rPr>
      </w:pPr>
      <w:proofErr w:type="spellStart"/>
      <w:ins w:id="696" w:author="Mickey  Spiegel" w:date="2019-05-01T16:51: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[0].value.s32 = SAI_QUEUE_TYPE_ALL;</w:t>
        </w:r>
      </w:ins>
    </w:p>
    <w:p w14:paraId="18607E67" w14:textId="77777777" w:rsidR="00556E2E" w:rsidRDefault="00556E2E" w:rsidP="00E27C5F">
      <w:pPr>
        <w:spacing w:after="0"/>
        <w:ind w:left="720"/>
        <w:rPr>
          <w:ins w:id="697" w:author="Mickey  Spiegel" w:date="2019-05-01T16:51:00Z"/>
          <w:rFonts w:asciiTheme="minorHAnsi" w:eastAsia="Times New Roman" w:hAnsiTheme="minorHAnsi" w:cs="Consolas"/>
          <w:szCs w:val="18"/>
        </w:rPr>
      </w:pPr>
    </w:p>
    <w:p w14:paraId="48DDF389" w14:textId="77777777" w:rsidR="00556E2E" w:rsidRDefault="00556E2E" w:rsidP="00E27C5F">
      <w:pPr>
        <w:spacing w:after="0"/>
        <w:ind w:left="720"/>
        <w:rPr>
          <w:ins w:id="698" w:author="Mickey  Spiegel" w:date="2019-05-01T16:51:00Z"/>
          <w:rFonts w:asciiTheme="minorHAnsi" w:eastAsia="Times New Roman" w:hAnsiTheme="minorHAnsi" w:cs="Consolas"/>
          <w:szCs w:val="18"/>
        </w:rPr>
      </w:pPr>
      <w:proofErr w:type="spellStart"/>
      <w:ins w:id="699" w:author="Mickey  Spiegel" w:date="2019-05-01T16:51:00Z">
        <w:r>
          <w:rPr>
            <w:rFonts w:asciiTheme="minorHAnsi" w:eastAsia="Times New Roman" w:hAnsiTheme="minorHAnsi" w:cs="Consolas"/>
            <w:szCs w:val="18"/>
          </w:rPr>
          <w:t>sai_attr_list</w:t>
        </w:r>
        <w:proofErr w:type="spellEnd"/>
        <w:r>
          <w:rPr>
            <w:rFonts w:asciiTheme="minorHAnsi" w:eastAsia="Times New Roman" w:hAnsiTheme="minorHAnsi" w:cs="Consolas"/>
            <w:szCs w:val="18"/>
          </w:rPr>
          <w:t>[1].id = SAI_QUEUE_ATTR_TAM_OBJECT;</w:t>
        </w:r>
      </w:ins>
    </w:p>
    <w:p w14:paraId="7813A31A"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2465208C"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14:paraId="569E5753" w14:textId="77777777"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14:paraId="1388FB66"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14:paraId="09212F48"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14:paraId="591F8B9C" w14:textId="77777777"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14:paraId="2A3BD131" w14:textId="77777777"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14:paraId="53D4FF65" w14:textId="77777777" w:rsidR="00596E47" w:rsidRDefault="00596E47" w:rsidP="00596E47">
      <w:pPr>
        <w:pStyle w:val="NormalWeb"/>
        <w:rPr>
          <w:rFonts w:asciiTheme="minorHAnsi" w:hAnsiTheme="minorHAnsi"/>
          <w:sz w:val="18"/>
          <w:szCs w:val="18"/>
          <w:lang w:val="en-IN" w:eastAsia="en-IN" w:bidi="te-IN"/>
        </w:rPr>
      </w:pPr>
    </w:p>
    <w:p w14:paraId="2D56A12E" w14:textId="77777777"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There are two </w:t>
      </w:r>
      <w:r>
        <w:rPr>
          <w:rFonts w:asciiTheme="minorHAnsi" w:hAnsiTheme="minorHAnsi"/>
          <w:sz w:val="18"/>
          <w:szCs w:val="18"/>
          <w:lang w:val="en-IN" w:eastAsia="en-IN" w:bidi="te-IN"/>
        </w:rPr>
        <w:t>ways to invoke the get data API -</w:t>
      </w:r>
    </w:p>
    <w:p w14:paraId="6F72333B" w14:textId="77777777"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 xml:space="preserve">Query on a TAM object: Will return data of all the source objects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to the TAM object. This is a coarse query and will result in getting data for all the objected to which TAM object is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In this case it will be port, </w:t>
      </w:r>
      <w:proofErr w:type="spellStart"/>
      <w:r w:rsidRPr="00596E47">
        <w:rPr>
          <w:rFonts w:asciiTheme="minorHAnsi" w:hAnsiTheme="minorHAnsi"/>
          <w:i/>
          <w:sz w:val="18"/>
          <w:szCs w:val="18"/>
          <w:lang w:val="en-IN" w:eastAsia="en-IN" w:bidi="te-IN"/>
        </w:rPr>
        <w:t>vlan</w:t>
      </w:r>
      <w:proofErr w:type="spellEnd"/>
      <w:r w:rsidRPr="00596E47">
        <w:rPr>
          <w:rFonts w:asciiTheme="minorHAnsi" w:hAnsiTheme="minorHAnsi"/>
          <w:i/>
          <w:sz w:val="18"/>
          <w:szCs w:val="18"/>
          <w:lang w:val="en-IN" w:eastAsia="en-IN" w:bidi="te-IN"/>
        </w:rPr>
        <w:t xml:space="preserve"> and queue.</w:t>
      </w:r>
    </w:p>
    <w:p w14:paraId="0B245041"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14:paraId="0B277DCC"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0511A6B9"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sai_tam_obj</w:t>
      </w:r>
      <w:proofErr w:type="spellEnd"/>
      <w:r>
        <w:rPr>
          <w:rFonts w:asciiTheme="minorHAnsi" w:eastAsia="Times New Roman" w:hAnsiTheme="minorHAnsi" w:cs="Consolas"/>
          <w:szCs w:val="18"/>
        </w:rPr>
        <w:t>;</w:t>
      </w:r>
    </w:p>
    <w:p w14:paraId="1135AFBF" w14:textId="77777777" w:rsidR="00596E47" w:rsidRDefault="00596E47" w:rsidP="00596E47">
      <w:pPr>
        <w:spacing w:after="0"/>
        <w:ind w:left="720"/>
        <w:rPr>
          <w:rFonts w:asciiTheme="minorHAnsi" w:eastAsia="Times New Roman" w:hAnsiTheme="minorHAnsi" w:cs="Consolas"/>
          <w:szCs w:val="18"/>
        </w:rPr>
      </w:pPr>
    </w:p>
    <w:p w14:paraId="53A3F020" w14:textId="77777777"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14:paraId="533FEF3D" w14:textId="77777777" w:rsidR="00596E47" w:rsidRDefault="00596E47" w:rsidP="00596E47">
      <w:pPr>
        <w:spacing w:after="0"/>
        <w:ind w:left="720"/>
        <w:rPr>
          <w:rFonts w:asciiTheme="minorHAnsi" w:hAnsiTheme="minorHAnsi" w:cs="Menlo"/>
          <w:szCs w:val="18"/>
          <w:lang w:val="en-US" w:bidi="ar-SA"/>
        </w:rPr>
      </w:pPr>
    </w:p>
    <w:p w14:paraId="56C9DB6A" w14:textId="77777777"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lastRenderedPageBreak/>
        <w:t>buffer_size</w:t>
      </w:r>
      <w:proofErr w:type="spellEnd"/>
      <w:r>
        <w:rPr>
          <w:rFonts w:asciiTheme="minorHAnsi" w:hAnsiTheme="minorHAnsi" w:cs="Menlo"/>
          <w:szCs w:val="18"/>
          <w:lang w:val="en-US" w:bidi="ar-SA"/>
        </w:rPr>
        <w:t xml:space="preserve"> = 2048; /* Bytes */</w:t>
      </w:r>
    </w:p>
    <w:p w14:paraId="18F34CB3"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 xml:space="preserve">buffer = </w:t>
      </w:r>
      <w:proofErr w:type="spellStart"/>
      <w:r>
        <w:rPr>
          <w:rFonts w:asciiTheme="minorHAnsi" w:hAnsiTheme="minorHAnsi" w:cs="Menlo"/>
          <w:szCs w:val="18"/>
          <w:lang w:val="en-US" w:bidi="ar-SA"/>
        </w:rPr>
        <w:t>malloc</w:t>
      </w:r>
      <w:proofErr w:type="spellEnd"/>
      <w:r>
        <w:rPr>
          <w:rFonts w:asciiTheme="minorHAnsi" w:hAnsiTheme="minorHAnsi" w:cs="Menlo"/>
          <w:szCs w:val="18"/>
          <w:lang w:val="en-US" w:bidi="ar-SA"/>
        </w:rPr>
        <w:t>(</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14:paraId="48D224AD" w14:textId="77777777" w:rsidR="00596E47" w:rsidRDefault="00596E47" w:rsidP="00596E47">
      <w:pPr>
        <w:spacing w:after="0"/>
        <w:ind w:left="720"/>
        <w:rPr>
          <w:rFonts w:asciiTheme="minorHAnsi" w:hAnsiTheme="minorHAnsi" w:cs="Menlo"/>
          <w:szCs w:val="18"/>
          <w:lang w:val="en-US" w:bidi="ar-SA"/>
        </w:rPr>
      </w:pPr>
    </w:p>
    <w:p w14:paraId="40D5DCC9" w14:textId="77777777"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w:t>
      </w:r>
      <w:proofErr w:type="gramStart"/>
      <w:r w:rsidRPr="007F5721">
        <w:rPr>
          <w:rFonts w:asciiTheme="minorHAnsi" w:hAnsiTheme="minorHAnsi" w:cs="Menlo"/>
          <w:b/>
          <w:szCs w:val="18"/>
          <w:lang w:val="en-US" w:bidi="ar-SA"/>
        </w:rPr>
        <w:t>data</w:t>
      </w:r>
      <w:proofErr w:type="spellEnd"/>
      <w:r w:rsidRPr="00596E47">
        <w:rPr>
          <w:rFonts w:asciiTheme="minorHAnsi" w:hAnsiTheme="minorHAnsi" w:cs="Menlo"/>
          <w:szCs w:val="18"/>
          <w:lang w:val="en-US" w:bidi="ar-SA"/>
        </w:rPr>
        <w:t>(</w:t>
      </w:r>
      <w:proofErr w:type="gramEnd"/>
    </w:p>
    <w:p w14:paraId="6783DFFC"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14:paraId="4934C600"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14:paraId="089CC6B8"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14:paraId="018036B9"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14:paraId="2EBFFB53" w14:textId="77777777"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14:paraId="161967C3" w14:textId="77777777"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w:t>
      </w:r>
      <w:proofErr w:type="spellStart"/>
      <w:r>
        <w:rPr>
          <w:rFonts w:asciiTheme="minorHAnsi" w:hAnsiTheme="minorHAnsi"/>
          <w:i/>
          <w:sz w:val="18"/>
          <w:szCs w:val="18"/>
          <w:lang w:val="en-IN" w:eastAsia="en-IN" w:bidi="te-IN"/>
        </w:rPr>
        <w:t>bind’ed</w:t>
      </w:r>
      <w:proofErr w:type="spellEnd"/>
      <w:r>
        <w:rPr>
          <w:rFonts w:asciiTheme="minorHAnsi" w:hAnsiTheme="minorHAnsi"/>
          <w:i/>
          <w:sz w:val="18"/>
          <w:szCs w:val="18"/>
          <w:lang w:val="en-IN" w:eastAsia="en-IN" w:bidi="te-IN"/>
        </w:rPr>
        <w:t xml:space="preserve"> to port, </w:t>
      </w:r>
      <w:proofErr w:type="spellStart"/>
      <w:r>
        <w:rPr>
          <w:rFonts w:asciiTheme="minorHAnsi" w:hAnsiTheme="minorHAnsi"/>
          <w:i/>
          <w:sz w:val="18"/>
          <w:szCs w:val="18"/>
          <w:lang w:val="en-IN" w:eastAsia="en-IN" w:bidi="te-IN"/>
        </w:rPr>
        <w:t>vlan</w:t>
      </w:r>
      <w:proofErr w:type="spellEnd"/>
      <w:r>
        <w:rPr>
          <w:rFonts w:asciiTheme="minorHAnsi" w:hAnsiTheme="minorHAnsi"/>
          <w:i/>
          <w:sz w:val="18"/>
          <w:szCs w:val="18"/>
          <w:lang w:val="en-IN" w:eastAsia="en-IN" w:bidi="te-IN"/>
        </w:rPr>
        <w:t>, and queue, API is invoked for only queue object.</w:t>
      </w:r>
    </w:p>
    <w:p w14:paraId="67AE6331" w14:textId="77777777"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14:paraId="28202B9A"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14:paraId="7535782D" w14:textId="77777777"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 xml:space="preserve">[0] = </w:t>
      </w:r>
      <w:proofErr w:type="spellStart"/>
      <w:r>
        <w:rPr>
          <w:rFonts w:asciiTheme="minorHAnsi" w:eastAsia="Times New Roman" w:hAnsiTheme="minorHAnsi" w:cs="Consolas"/>
          <w:szCs w:val="18"/>
        </w:rPr>
        <w:t>sai_queue_obj</w:t>
      </w:r>
      <w:proofErr w:type="spellEnd"/>
      <w:r>
        <w:rPr>
          <w:rFonts w:asciiTheme="minorHAnsi" w:eastAsia="Times New Roman" w:hAnsiTheme="minorHAnsi" w:cs="Consolas"/>
          <w:szCs w:val="18"/>
        </w:rPr>
        <w:t>;</w:t>
      </w:r>
    </w:p>
    <w:p w14:paraId="1F505042" w14:textId="77777777" w:rsidR="00596E47" w:rsidRDefault="00596E47" w:rsidP="00596E47">
      <w:pPr>
        <w:spacing w:after="0"/>
        <w:ind w:left="720"/>
        <w:rPr>
          <w:rFonts w:asciiTheme="minorHAnsi" w:eastAsia="Times New Roman" w:hAnsiTheme="minorHAnsi" w:cs="Consolas"/>
          <w:szCs w:val="18"/>
        </w:rPr>
      </w:pPr>
    </w:p>
    <w:p w14:paraId="6723BBD5" w14:textId="77777777"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14:paraId="60E9BBA2" w14:textId="77777777" w:rsidR="00596E47" w:rsidRDefault="00596E47" w:rsidP="00596E47">
      <w:pPr>
        <w:spacing w:after="0"/>
        <w:ind w:left="720"/>
        <w:rPr>
          <w:rFonts w:asciiTheme="minorHAnsi" w:hAnsiTheme="minorHAnsi" w:cs="Menlo"/>
          <w:szCs w:val="18"/>
          <w:lang w:val="en-US" w:bidi="ar-SA"/>
        </w:rPr>
      </w:pPr>
    </w:p>
    <w:p w14:paraId="01D02D37" w14:textId="77777777"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14:paraId="2A635805"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 xml:space="preserve">buffer = </w:t>
      </w:r>
      <w:proofErr w:type="spellStart"/>
      <w:r>
        <w:rPr>
          <w:rFonts w:asciiTheme="minorHAnsi" w:hAnsiTheme="minorHAnsi" w:cs="Menlo"/>
          <w:szCs w:val="18"/>
          <w:lang w:val="en-US" w:bidi="ar-SA"/>
        </w:rPr>
        <w:t>malloc</w:t>
      </w:r>
      <w:proofErr w:type="spellEnd"/>
      <w:r>
        <w:rPr>
          <w:rFonts w:asciiTheme="minorHAnsi" w:hAnsiTheme="minorHAnsi" w:cs="Menlo"/>
          <w:szCs w:val="18"/>
          <w:lang w:val="en-US" w:bidi="ar-SA"/>
        </w:rPr>
        <w:t>(</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14:paraId="403484C5" w14:textId="77777777" w:rsidR="00596E47" w:rsidRDefault="00596E47" w:rsidP="00596E47">
      <w:pPr>
        <w:spacing w:after="0"/>
        <w:ind w:left="720"/>
        <w:rPr>
          <w:rFonts w:asciiTheme="minorHAnsi" w:hAnsiTheme="minorHAnsi" w:cs="Menlo"/>
          <w:szCs w:val="18"/>
          <w:lang w:val="en-US" w:bidi="ar-SA"/>
        </w:rPr>
      </w:pPr>
    </w:p>
    <w:p w14:paraId="39D658F3" w14:textId="77777777"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w:t>
      </w:r>
      <w:proofErr w:type="gramStart"/>
      <w:r w:rsidRPr="007F5721">
        <w:rPr>
          <w:rFonts w:asciiTheme="minorHAnsi" w:hAnsiTheme="minorHAnsi" w:cs="Menlo"/>
          <w:b/>
          <w:szCs w:val="18"/>
          <w:lang w:val="en-US" w:bidi="ar-SA"/>
        </w:rPr>
        <w:t>data</w:t>
      </w:r>
      <w:proofErr w:type="spellEnd"/>
      <w:r w:rsidRPr="00596E47">
        <w:rPr>
          <w:rFonts w:asciiTheme="minorHAnsi" w:hAnsiTheme="minorHAnsi" w:cs="Menlo"/>
          <w:szCs w:val="18"/>
          <w:lang w:val="en-US" w:bidi="ar-SA"/>
        </w:rPr>
        <w:t>(</w:t>
      </w:r>
      <w:proofErr w:type="gramEnd"/>
    </w:p>
    <w:p w14:paraId="6F1F44E1"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14:paraId="1DA26D71"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14:paraId="7B4D4BB5"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14:paraId="5F5E5FC7" w14:textId="77777777"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14:paraId="428D4D67" w14:textId="77777777" w:rsidR="007354CD" w:rsidRDefault="00596E47" w:rsidP="007354CD">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r w:rsidR="007354CD">
        <w:rPr>
          <w:rFonts w:asciiTheme="minorHAnsi" w:hAnsiTheme="minorHAnsi" w:cs="Menlo"/>
          <w:szCs w:val="18"/>
          <w:lang w:val="en-US" w:bidi="ar-SA"/>
        </w:rPr>
        <w:t>;</w:t>
      </w:r>
    </w:p>
    <w:p w14:paraId="41DF48C7" w14:textId="77777777" w:rsidR="007354CD" w:rsidRDefault="007354CD" w:rsidP="007354CD">
      <w:pPr>
        <w:spacing w:after="0"/>
        <w:ind w:left="1440"/>
        <w:rPr>
          <w:rFonts w:asciiTheme="minorHAnsi" w:hAnsiTheme="minorHAnsi" w:cs="Menlo"/>
          <w:szCs w:val="18"/>
          <w:lang w:val="en-US" w:bidi="ar-SA"/>
        </w:rPr>
      </w:pPr>
    </w:p>
    <w:p w14:paraId="2DF7C466" w14:textId="77777777" w:rsidR="007354CD" w:rsidRDefault="007354CD" w:rsidP="007354CD">
      <w:pPr>
        <w:spacing w:after="0"/>
        <w:ind w:left="1440"/>
        <w:rPr>
          <w:rFonts w:asciiTheme="minorHAnsi" w:hAnsiTheme="minorHAnsi" w:cs="Menlo"/>
          <w:szCs w:val="18"/>
          <w:lang w:val="en-US" w:bidi="ar-SA"/>
        </w:rPr>
      </w:pPr>
    </w:p>
    <w:p w14:paraId="1536492F" w14:textId="77777777" w:rsidR="007354CD" w:rsidRPr="007354CD" w:rsidRDefault="007354CD" w:rsidP="007354CD">
      <w:pPr>
        <w:spacing w:after="0"/>
        <w:rPr>
          <w:rFonts w:asciiTheme="minorHAnsi" w:hAnsiTheme="minorHAnsi" w:cs="Menlo"/>
          <w:szCs w:val="18"/>
          <w:lang w:val="en-US" w:bidi="ar-SA"/>
        </w:rPr>
      </w:pPr>
    </w:p>
    <w:p w14:paraId="5EA25887" w14:textId="77777777" w:rsidR="007354CD" w:rsidRDefault="007354CD" w:rsidP="007354CD">
      <w:pPr>
        <w:pStyle w:val="Heading1"/>
        <w:numPr>
          <w:ilvl w:val="0"/>
          <w:numId w:val="3"/>
        </w:numPr>
        <w:ind w:hanging="432"/>
      </w:pPr>
      <w:bookmarkStart w:id="700" w:name="_Toc528317649"/>
      <w:r>
        <w:t>Roadmap</w:t>
      </w:r>
      <w:bookmarkEnd w:id="700"/>
    </w:p>
    <w:p w14:paraId="152B25B0" w14:textId="77777777" w:rsidR="007354CD" w:rsidRPr="00B760BB" w:rsidRDefault="007354CD" w:rsidP="007354CD">
      <w:pPr>
        <w:spacing w:after="0"/>
        <w:rPr>
          <w:rFonts w:asciiTheme="minorHAnsi" w:hAnsiTheme="minorHAnsi" w:cstheme="minorHAnsi"/>
          <w:szCs w:val="18"/>
        </w:rPr>
      </w:pPr>
      <w:r w:rsidRPr="00B760BB">
        <w:rPr>
          <w:rFonts w:asciiTheme="minorHAnsi" w:hAnsiTheme="minorHAnsi" w:cstheme="minorHAnsi"/>
          <w:szCs w:val="18"/>
        </w:rPr>
        <w:t>PR 874 brings in following data objects</w:t>
      </w:r>
      <w:r>
        <w:rPr>
          <w:rFonts w:asciiTheme="minorHAnsi" w:hAnsiTheme="minorHAnsi" w:cstheme="minorHAnsi"/>
          <w:szCs w:val="18"/>
        </w:rPr>
        <w:t xml:space="preserve"> and bind points</w:t>
      </w:r>
    </w:p>
    <w:p w14:paraId="335180F8"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Port Stats</w:t>
      </w:r>
      <w:r>
        <w:rPr>
          <w:rFonts w:asciiTheme="minorHAnsi" w:hAnsiTheme="minorHAnsi" w:cstheme="minorHAnsi"/>
          <w:sz w:val="18"/>
          <w:szCs w:val="18"/>
          <w:lang w:val="en-IN" w:eastAsia="en-IN" w:bidi="te-IN"/>
        </w:rPr>
        <w:t xml:space="preserve"> on switch/port</w:t>
      </w:r>
    </w:p>
    <w:p w14:paraId="58CD6E21"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Queue Stats</w:t>
      </w:r>
      <w:r>
        <w:rPr>
          <w:rFonts w:asciiTheme="minorHAnsi" w:hAnsiTheme="minorHAnsi" w:cstheme="minorHAnsi"/>
          <w:sz w:val="18"/>
          <w:szCs w:val="18"/>
          <w:lang w:val="en-IN" w:eastAsia="en-IN" w:bidi="te-IN"/>
        </w:rPr>
        <w:t xml:space="preserve"> on port/queue</w:t>
      </w:r>
    </w:p>
    <w:p w14:paraId="5C06BF21" w14:textId="77777777" w:rsidR="007354CD"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Buffer Stats</w:t>
      </w:r>
      <w:r>
        <w:rPr>
          <w:rFonts w:asciiTheme="minorHAnsi" w:hAnsiTheme="minorHAnsi" w:cstheme="minorHAnsi"/>
          <w:sz w:val="18"/>
          <w:szCs w:val="18"/>
          <w:lang w:val="en-IN" w:eastAsia="en-IN" w:bidi="te-IN"/>
        </w:rPr>
        <w:t xml:space="preserve"> on switch </w:t>
      </w:r>
    </w:p>
    <w:p w14:paraId="09DF3859" w14:textId="77777777" w:rsidR="00572559"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Flow Definition</w:t>
      </w:r>
    </w:p>
    <w:p w14:paraId="53815C43" w14:textId="77777777" w:rsidR="00572559" w:rsidRPr="00B760BB"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INT Support for flows</w:t>
      </w:r>
    </w:p>
    <w:p w14:paraId="24BD5D71" w14:textId="77777777" w:rsidR="007354CD"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p>
    <w:p w14:paraId="0FB68F7F" w14:textId="77777777" w:rsidR="007354CD" w:rsidRDefault="007354CD" w:rsidP="007354CD">
      <w:pPr>
        <w:pStyle w:val="Heading2"/>
        <w:ind w:left="0" w:firstLine="0"/>
      </w:pPr>
    </w:p>
    <w:p w14:paraId="69ABADA3" w14:textId="77777777" w:rsidR="00596E47" w:rsidRPr="00596E47" w:rsidRDefault="00596E47" w:rsidP="00596E47">
      <w:pPr>
        <w:pStyle w:val="NormalWeb"/>
        <w:rPr>
          <w:lang w:val="en-IN" w:eastAsia="en-IN" w:bidi="te-IN"/>
        </w:rPr>
      </w:pPr>
    </w:p>
    <w:p w14:paraId="7A313063" w14:textId="77777777"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Mickey  Spiegel" w:date="2019-05-01T17:03:00Z" w:initials="MS">
    <w:p w14:paraId="0489430C" w14:textId="602EDDE9" w:rsidR="00454C80" w:rsidRDefault="00454C80">
      <w:pPr>
        <w:pStyle w:val="CommentText"/>
      </w:pPr>
      <w:r>
        <w:rPr>
          <w:rStyle w:val="CommentReference"/>
        </w:rPr>
        <w:annotationRef/>
      </w:r>
      <w:r>
        <w:t>Broadcom proprietary and confidential? Please remove the company specific text and logos …</w:t>
      </w:r>
    </w:p>
  </w:comment>
  <w:comment w:id="87" w:author="Mickey  Spiegel" w:date="2019-05-01T15:39:00Z" w:initials="MS">
    <w:p w14:paraId="428F7A25" w14:textId="00D20A95" w:rsidR="007E125E" w:rsidRDefault="007E125E">
      <w:pPr>
        <w:pStyle w:val="CommentText"/>
      </w:pPr>
      <w:r>
        <w:rPr>
          <w:rStyle w:val="CommentReference"/>
        </w:rPr>
        <w:annotationRef/>
      </w:r>
      <w:r>
        <w:t>This attribute does not exist</w:t>
      </w:r>
      <w:r w:rsidR="00CE03F5">
        <w:t xml:space="preserve"> in the current </w:t>
      </w:r>
      <w:proofErr w:type="spellStart"/>
      <w:r w:rsidR="00CE03F5">
        <w:t>saitam.h</w:t>
      </w:r>
      <w:proofErr w:type="spellEnd"/>
    </w:p>
  </w:comment>
  <w:comment w:id="95" w:author="Mickey  Spiegel" w:date="2019-05-01T15:43:00Z" w:initials="MS">
    <w:p w14:paraId="14ECB60C" w14:textId="102ADBEE" w:rsidR="00CE03F5" w:rsidRDefault="00CE03F5">
      <w:pPr>
        <w:pStyle w:val="CommentText"/>
      </w:pPr>
      <w:r>
        <w:rPr>
          <w:rStyle w:val="CommentReference"/>
        </w:rPr>
        <w:annotationRef/>
      </w:r>
      <w:r>
        <w:t xml:space="preserve">The event threshold used units of nanoseconds. Where did the units of </w:t>
      </w:r>
      <w:proofErr w:type="spellStart"/>
      <w:r>
        <w:t>usecs</w:t>
      </w:r>
      <w:proofErr w:type="spellEnd"/>
      <w:r>
        <w:t xml:space="preserve"> come from?</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489430C" w15:done="0"/>
  <w15:commentEx w15:paraId="428F7A25" w15:done="0"/>
  <w15:commentEx w15:paraId="14ECB60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9DA5F2" w14:textId="77777777" w:rsidR="004B1CB1" w:rsidRDefault="004B1CB1">
      <w:pPr>
        <w:spacing w:after="0"/>
      </w:pPr>
      <w:r>
        <w:separator/>
      </w:r>
    </w:p>
  </w:endnote>
  <w:endnote w:type="continuationSeparator" w:id="0">
    <w:p w14:paraId="4765D0A0" w14:textId="77777777" w:rsidR="004B1CB1" w:rsidRDefault="004B1CB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autami">
    <w:panose1 w:val="020B0502040204020203"/>
    <w:charset w:val="00"/>
    <w:family w:val="auto"/>
    <w:pitch w:val="variable"/>
    <w:sig w:usb0="002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algun Gothic">
    <w:panose1 w:val="020B0503020000020004"/>
    <w:charset w:val="81"/>
    <w:family w:val="auto"/>
    <w:pitch w:val="variable"/>
    <w:sig w:usb0="9000002F" w:usb1="29D77CFB" w:usb2="00000012" w:usb3="00000000" w:csb0="0008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E140C" w14:textId="77777777" w:rsidR="00E13A60" w:rsidRDefault="00E13A6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3F38C" w14:textId="77777777" w:rsidR="00E13A60" w:rsidRDefault="00E13A60">
    <w:pPr>
      <w:tabs>
        <w:tab w:val="center" w:pos="4680"/>
        <w:tab w:val="right" w:pos="9360"/>
      </w:tabs>
      <w:spacing w:after="0"/>
    </w:pPr>
  </w:p>
  <w:p w14:paraId="7762F9FA" w14:textId="77777777" w:rsidR="00E13A60" w:rsidRDefault="00E13A60">
    <w:pPr>
      <w:tabs>
        <w:tab w:val="center" w:pos="4680"/>
        <w:tab w:val="right" w:pos="9360"/>
      </w:tabs>
      <w:spacing w:after="7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85CC9" w14:textId="77777777" w:rsidR="00E13A60" w:rsidRDefault="00E13A6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4E6308" w14:textId="77777777" w:rsidR="004B1CB1" w:rsidRDefault="004B1CB1">
      <w:pPr>
        <w:spacing w:after="0"/>
      </w:pPr>
      <w:r>
        <w:separator/>
      </w:r>
    </w:p>
  </w:footnote>
  <w:footnote w:type="continuationSeparator" w:id="0">
    <w:p w14:paraId="158BDE1A" w14:textId="77777777" w:rsidR="004B1CB1" w:rsidRDefault="004B1CB1">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77AD6" w14:textId="77777777" w:rsidR="00E13A60" w:rsidRDefault="00E13A6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54081" w14:textId="77777777" w:rsidR="00E13A60" w:rsidRDefault="00E13A60">
    <w:pPr>
      <w:tabs>
        <w:tab w:val="center" w:pos="4680"/>
        <w:tab w:val="right" w:pos="9360"/>
      </w:tabs>
      <w:spacing w:before="720" w:after="0"/>
      <w:jc w:val="center"/>
    </w:pPr>
  </w:p>
  <w:p w14:paraId="41A8718D" w14:textId="77777777" w:rsidR="00E13A60" w:rsidRDefault="00E13A60">
    <w:pPr>
      <w:tabs>
        <w:tab w:val="center" w:pos="4680"/>
        <w:tab w:val="right" w:pos="9360"/>
      </w:tabs>
      <w:spacing w:after="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F509F" w14:textId="77777777" w:rsidR="00E13A60" w:rsidRDefault="00E13A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D50A6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46240D"/>
    <w:multiLevelType w:val="multilevel"/>
    <w:tmpl w:val="9CEEC290"/>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174B3F2C"/>
    <w:multiLevelType w:val="hybridMultilevel"/>
    <w:tmpl w:val="3B1CF872"/>
    <w:lvl w:ilvl="0" w:tplc="E6D8A58C">
      <w:start w:val="1"/>
      <w:numFmt w:val="decimal"/>
      <w:lvlText w:val="%1."/>
      <w:lvlJc w:val="left"/>
      <w:pPr>
        <w:ind w:left="720" w:hanging="360"/>
      </w:pPr>
      <w:rPr>
        <w:rFonts w:asciiTheme="minorHAnsi" w:hAnsiTheme="minorHAnsi" w:cstheme="minorHAnsi" w:hint="default"/>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480A6BE5"/>
    <w:multiLevelType w:val="hybridMultilevel"/>
    <w:tmpl w:val="53FC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4">
    <w:nsid w:val="6C1F423B"/>
    <w:multiLevelType w:val="multilevel"/>
    <w:tmpl w:val="46DE2FBE"/>
    <w:lvl w:ilvl="0">
      <w:start w:val="7"/>
      <w:numFmt w:val="decimal"/>
      <w:lvlText w:val="%1."/>
      <w:lvlJc w:val="left"/>
      <w:pPr>
        <w:ind w:left="400" w:hanging="40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5">
    <w:nsid w:val="760E47AE"/>
    <w:multiLevelType w:val="hybridMultilevel"/>
    <w:tmpl w:val="E99A3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16"/>
  </w:num>
  <w:num w:numId="3">
    <w:abstractNumId w:val="13"/>
  </w:num>
  <w:num w:numId="4">
    <w:abstractNumId w:val="6"/>
  </w:num>
  <w:num w:numId="5">
    <w:abstractNumId w:val="11"/>
  </w:num>
  <w:num w:numId="6">
    <w:abstractNumId w:val="10"/>
  </w:num>
  <w:num w:numId="7">
    <w:abstractNumId w:val="9"/>
  </w:num>
  <w:num w:numId="8">
    <w:abstractNumId w:val="5"/>
  </w:num>
  <w:num w:numId="9">
    <w:abstractNumId w:val="8"/>
  </w:num>
  <w:num w:numId="10">
    <w:abstractNumId w:val="4"/>
  </w:num>
  <w:num w:numId="11">
    <w:abstractNumId w:val="7"/>
  </w:num>
  <w:num w:numId="12">
    <w:abstractNumId w:val="14"/>
  </w:num>
  <w:num w:numId="13">
    <w:abstractNumId w:val="1"/>
  </w:num>
  <w:num w:numId="14">
    <w:abstractNumId w:val="15"/>
  </w:num>
  <w:num w:numId="15">
    <w:abstractNumId w:val="2"/>
  </w:num>
  <w:num w:numId="16">
    <w:abstractNumId w:val="12"/>
  </w:num>
  <w:num w:numId="17">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key  Spiegel">
    <w15:presenceInfo w15:providerId="None" w15:userId="Mickey  Spieg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58"/>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093"/>
    <w:rsid w:val="00013887"/>
    <w:rsid w:val="0002149E"/>
    <w:rsid w:val="000230B3"/>
    <w:rsid w:val="00023500"/>
    <w:rsid w:val="00027E4D"/>
    <w:rsid w:val="00031E8C"/>
    <w:rsid w:val="00033A86"/>
    <w:rsid w:val="000424DE"/>
    <w:rsid w:val="00045FC0"/>
    <w:rsid w:val="00057137"/>
    <w:rsid w:val="00057E9E"/>
    <w:rsid w:val="000730D5"/>
    <w:rsid w:val="00073CCA"/>
    <w:rsid w:val="0008675C"/>
    <w:rsid w:val="000A27C8"/>
    <w:rsid w:val="000A7CBB"/>
    <w:rsid w:val="000D2879"/>
    <w:rsid w:val="000E176A"/>
    <w:rsid w:val="000F36EB"/>
    <w:rsid w:val="000F6453"/>
    <w:rsid w:val="00107402"/>
    <w:rsid w:val="001249A0"/>
    <w:rsid w:val="00125C81"/>
    <w:rsid w:val="00126001"/>
    <w:rsid w:val="00141802"/>
    <w:rsid w:val="0016413B"/>
    <w:rsid w:val="00186A79"/>
    <w:rsid w:val="001950F3"/>
    <w:rsid w:val="001A0B5A"/>
    <w:rsid w:val="001A0FC4"/>
    <w:rsid w:val="001A4907"/>
    <w:rsid w:val="001A7A1A"/>
    <w:rsid w:val="001B72A5"/>
    <w:rsid w:val="001C56D0"/>
    <w:rsid w:val="001C5A81"/>
    <w:rsid w:val="001D28E2"/>
    <w:rsid w:val="001D2D12"/>
    <w:rsid w:val="001E1371"/>
    <w:rsid w:val="001E3DCA"/>
    <w:rsid w:val="001E6184"/>
    <w:rsid w:val="001F11D7"/>
    <w:rsid w:val="001F32CF"/>
    <w:rsid w:val="001F7CCE"/>
    <w:rsid w:val="00224A19"/>
    <w:rsid w:val="00227923"/>
    <w:rsid w:val="002320C9"/>
    <w:rsid w:val="00232C0B"/>
    <w:rsid w:val="00247ACA"/>
    <w:rsid w:val="00252796"/>
    <w:rsid w:val="0026257A"/>
    <w:rsid w:val="00287DD7"/>
    <w:rsid w:val="00290AA8"/>
    <w:rsid w:val="00294356"/>
    <w:rsid w:val="00294FA0"/>
    <w:rsid w:val="002A27A5"/>
    <w:rsid w:val="002B0093"/>
    <w:rsid w:val="002B2AC8"/>
    <w:rsid w:val="002C5F7B"/>
    <w:rsid w:val="002C7DAA"/>
    <w:rsid w:val="002F1C01"/>
    <w:rsid w:val="003164DD"/>
    <w:rsid w:val="00320660"/>
    <w:rsid w:val="003212B6"/>
    <w:rsid w:val="00327D60"/>
    <w:rsid w:val="003366CB"/>
    <w:rsid w:val="00341661"/>
    <w:rsid w:val="00347E1C"/>
    <w:rsid w:val="003656E8"/>
    <w:rsid w:val="00367423"/>
    <w:rsid w:val="00373005"/>
    <w:rsid w:val="0038208B"/>
    <w:rsid w:val="00385031"/>
    <w:rsid w:val="003873BB"/>
    <w:rsid w:val="003957F7"/>
    <w:rsid w:val="003A7AB1"/>
    <w:rsid w:val="003A7DDB"/>
    <w:rsid w:val="003A7E07"/>
    <w:rsid w:val="003B5D98"/>
    <w:rsid w:val="003D57F4"/>
    <w:rsid w:val="003E0694"/>
    <w:rsid w:val="003E1B60"/>
    <w:rsid w:val="003E473C"/>
    <w:rsid w:val="003F2C20"/>
    <w:rsid w:val="004063EE"/>
    <w:rsid w:val="00430DCE"/>
    <w:rsid w:val="00433AA4"/>
    <w:rsid w:val="004365E6"/>
    <w:rsid w:val="00451429"/>
    <w:rsid w:val="00454C80"/>
    <w:rsid w:val="00465E40"/>
    <w:rsid w:val="00466131"/>
    <w:rsid w:val="00487C62"/>
    <w:rsid w:val="004A3EE1"/>
    <w:rsid w:val="004B1CB1"/>
    <w:rsid w:val="004B2DDA"/>
    <w:rsid w:val="004C3FC5"/>
    <w:rsid w:val="004C4A56"/>
    <w:rsid w:val="004C4B42"/>
    <w:rsid w:val="004C766C"/>
    <w:rsid w:val="004D078D"/>
    <w:rsid w:val="004F275F"/>
    <w:rsid w:val="00501CDB"/>
    <w:rsid w:val="005219EB"/>
    <w:rsid w:val="005227BC"/>
    <w:rsid w:val="00533D90"/>
    <w:rsid w:val="00556E2E"/>
    <w:rsid w:val="005650E0"/>
    <w:rsid w:val="00572559"/>
    <w:rsid w:val="00587348"/>
    <w:rsid w:val="00587943"/>
    <w:rsid w:val="0059420C"/>
    <w:rsid w:val="00596E47"/>
    <w:rsid w:val="005A146F"/>
    <w:rsid w:val="005B4510"/>
    <w:rsid w:val="005E2A3E"/>
    <w:rsid w:val="005E2E7F"/>
    <w:rsid w:val="005E752F"/>
    <w:rsid w:val="005F3A47"/>
    <w:rsid w:val="00622C3E"/>
    <w:rsid w:val="00626058"/>
    <w:rsid w:val="00651A2C"/>
    <w:rsid w:val="006559B3"/>
    <w:rsid w:val="006564C0"/>
    <w:rsid w:val="0066328D"/>
    <w:rsid w:val="006656BF"/>
    <w:rsid w:val="0068019E"/>
    <w:rsid w:val="0068437B"/>
    <w:rsid w:val="006B2E39"/>
    <w:rsid w:val="006B3B80"/>
    <w:rsid w:val="006C4AF3"/>
    <w:rsid w:val="006D41C5"/>
    <w:rsid w:val="006E7A9D"/>
    <w:rsid w:val="006F0E10"/>
    <w:rsid w:val="00715115"/>
    <w:rsid w:val="00733A26"/>
    <w:rsid w:val="007354CD"/>
    <w:rsid w:val="00753777"/>
    <w:rsid w:val="007646B4"/>
    <w:rsid w:val="007846FD"/>
    <w:rsid w:val="00791A8F"/>
    <w:rsid w:val="00792D78"/>
    <w:rsid w:val="00793D6D"/>
    <w:rsid w:val="007A32CC"/>
    <w:rsid w:val="007A4CA1"/>
    <w:rsid w:val="007B0DF2"/>
    <w:rsid w:val="007B7EEF"/>
    <w:rsid w:val="007D04AC"/>
    <w:rsid w:val="007D6EFA"/>
    <w:rsid w:val="007E125E"/>
    <w:rsid w:val="007E3044"/>
    <w:rsid w:val="007F5721"/>
    <w:rsid w:val="00800CA3"/>
    <w:rsid w:val="008017E4"/>
    <w:rsid w:val="00813B0B"/>
    <w:rsid w:val="00827D0B"/>
    <w:rsid w:val="00834719"/>
    <w:rsid w:val="00864219"/>
    <w:rsid w:val="00887EEB"/>
    <w:rsid w:val="008A4EF5"/>
    <w:rsid w:val="008B00C7"/>
    <w:rsid w:val="008C1982"/>
    <w:rsid w:val="008F3EE4"/>
    <w:rsid w:val="008F73EA"/>
    <w:rsid w:val="00921C6E"/>
    <w:rsid w:val="00960A0F"/>
    <w:rsid w:val="009620D1"/>
    <w:rsid w:val="00966A4C"/>
    <w:rsid w:val="0097262F"/>
    <w:rsid w:val="00975987"/>
    <w:rsid w:val="00991E5D"/>
    <w:rsid w:val="00994086"/>
    <w:rsid w:val="00995CA3"/>
    <w:rsid w:val="00995E74"/>
    <w:rsid w:val="00996E9E"/>
    <w:rsid w:val="009B3CBC"/>
    <w:rsid w:val="009B5B13"/>
    <w:rsid w:val="009B7F50"/>
    <w:rsid w:val="009D077D"/>
    <w:rsid w:val="009D2773"/>
    <w:rsid w:val="009E00D8"/>
    <w:rsid w:val="009E442D"/>
    <w:rsid w:val="009F0E26"/>
    <w:rsid w:val="009F4AA7"/>
    <w:rsid w:val="00A33503"/>
    <w:rsid w:val="00A52126"/>
    <w:rsid w:val="00A703BB"/>
    <w:rsid w:val="00A74034"/>
    <w:rsid w:val="00A81695"/>
    <w:rsid w:val="00A81F1C"/>
    <w:rsid w:val="00A82CF2"/>
    <w:rsid w:val="00AB3EC4"/>
    <w:rsid w:val="00AC31ED"/>
    <w:rsid w:val="00AE3359"/>
    <w:rsid w:val="00AF60E3"/>
    <w:rsid w:val="00B127A5"/>
    <w:rsid w:val="00B27710"/>
    <w:rsid w:val="00B309FA"/>
    <w:rsid w:val="00B4576A"/>
    <w:rsid w:val="00B8475C"/>
    <w:rsid w:val="00B92C2A"/>
    <w:rsid w:val="00B973FB"/>
    <w:rsid w:val="00BD20D8"/>
    <w:rsid w:val="00BD5DF7"/>
    <w:rsid w:val="00BE3E76"/>
    <w:rsid w:val="00BE4E02"/>
    <w:rsid w:val="00BF476A"/>
    <w:rsid w:val="00BF5019"/>
    <w:rsid w:val="00C02C89"/>
    <w:rsid w:val="00C06993"/>
    <w:rsid w:val="00C366BA"/>
    <w:rsid w:val="00C43911"/>
    <w:rsid w:val="00C53056"/>
    <w:rsid w:val="00C544D2"/>
    <w:rsid w:val="00C57E82"/>
    <w:rsid w:val="00C746DB"/>
    <w:rsid w:val="00C82A2E"/>
    <w:rsid w:val="00C85B60"/>
    <w:rsid w:val="00C86D5F"/>
    <w:rsid w:val="00C9004B"/>
    <w:rsid w:val="00CA00B8"/>
    <w:rsid w:val="00CA6D0C"/>
    <w:rsid w:val="00CB06A2"/>
    <w:rsid w:val="00CB322B"/>
    <w:rsid w:val="00CB49BF"/>
    <w:rsid w:val="00CE03F5"/>
    <w:rsid w:val="00CE2195"/>
    <w:rsid w:val="00D001C6"/>
    <w:rsid w:val="00D01553"/>
    <w:rsid w:val="00D23E38"/>
    <w:rsid w:val="00D51262"/>
    <w:rsid w:val="00DA1509"/>
    <w:rsid w:val="00DA51CB"/>
    <w:rsid w:val="00DA6E4D"/>
    <w:rsid w:val="00DB4824"/>
    <w:rsid w:val="00DC16A2"/>
    <w:rsid w:val="00DD5770"/>
    <w:rsid w:val="00DE4A74"/>
    <w:rsid w:val="00DF1D2D"/>
    <w:rsid w:val="00DF47EF"/>
    <w:rsid w:val="00E13A60"/>
    <w:rsid w:val="00E14441"/>
    <w:rsid w:val="00E17F3C"/>
    <w:rsid w:val="00E20E8D"/>
    <w:rsid w:val="00E246FD"/>
    <w:rsid w:val="00E24FCE"/>
    <w:rsid w:val="00E27C5F"/>
    <w:rsid w:val="00E33C84"/>
    <w:rsid w:val="00E52794"/>
    <w:rsid w:val="00E609F0"/>
    <w:rsid w:val="00E6365F"/>
    <w:rsid w:val="00E72F67"/>
    <w:rsid w:val="00EA6CFE"/>
    <w:rsid w:val="00EB5EFD"/>
    <w:rsid w:val="00EC3C24"/>
    <w:rsid w:val="00EC5D9B"/>
    <w:rsid w:val="00EE67A6"/>
    <w:rsid w:val="00EF565B"/>
    <w:rsid w:val="00EF61F0"/>
    <w:rsid w:val="00F04C31"/>
    <w:rsid w:val="00F06BFD"/>
    <w:rsid w:val="00F06F1B"/>
    <w:rsid w:val="00F0750E"/>
    <w:rsid w:val="00F24F67"/>
    <w:rsid w:val="00F252C2"/>
    <w:rsid w:val="00F262E7"/>
    <w:rsid w:val="00F479EC"/>
    <w:rsid w:val="00F50459"/>
    <w:rsid w:val="00F518C2"/>
    <w:rsid w:val="00F6451A"/>
    <w:rsid w:val="00F65E1C"/>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eastAsia="x-none"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7A207"/>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 w:type="character" w:styleId="FollowedHyperlink">
    <w:name w:val="FollowedHyperlink"/>
    <w:basedOn w:val="DefaultParagraphFont"/>
    <w:uiPriority w:val="99"/>
    <w:semiHidden/>
    <w:unhideWhenUsed/>
    <w:rsid w:val="00C9004B"/>
    <w:rPr>
      <w:color w:val="954F72" w:themeColor="followedHyperlink"/>
      <w:u w:val="single"/>
    </w:rPr>
  </w:style>
  <w:style w:type="character" w:customStyle="1" w:styleId="apple-converted-space">
    <w:name w:val="apple-converted-space"/>
    <w:basedOn w:val="DefaultParagraphFont"/>
    <w:rsid w:val="009B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130949160">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999848453">
      <w:bodyDiv w:val="1"/>
      <w:marLeft w:val="0"/>
      <w:marRight w:val="0"/>
      <w:marTop w:val="0"/>
      <w:marBottom w:val="0"/>
      <w:divBdr>
        <w:top w:val="none" w:sz="0" w:space="0" w:color="auto"/>
        <w:left w:val="none" w:sz="0" w:space="0" w:color="auto"/>
        <w:bottom w:val="none" w:sz="0" w:space="0" w:color="auto"/>
        <w:right w:val="none" w:sz="0" w:space="0" w:color="auto"/>
      </w:divBdr>
    </w:div>
    <w:div w:id="1052770777">
      <w:bodyDiv w:val="1"/>
      <w:marLeft w:val="0"/>
      <w:marRight w:val="0"/>
      <w:marTop w:val="0"/>
      <w:marBottom w:val="0"/>
      <w:divBdr>
        <w:top w:val="none" w:sz="0" w:space="0" w:color="auto"/>
        <w:left w:val="none" w:sz="0" w:space="0" w:color="auto"/>
        <w:bottom w:val="none" w:sz="0" w:space="0" w:color="auto"/>
        <w:right w:val="none" w:sz="0" w:space="0" w:color="auto"/>
      </w:divBdr>
    </w:div>
    <w:div w:id="1062630910">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535969878">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 w:id="1647542160">
      <w:bodyDiv w:val="1"/>
      <w:marLeft w:val="0"/>
      <w:marRight w:val="0"/>
      <w:marTop w:val="0"/>
      <w:marBottom w:val="0"/>
      <w:divBdr>
        <w:top w:val="none" w:sz="0" w:space="0" w:color="auto"/>
        <w:left w:val="none" w:sz="0" w:space="0" w:color="auto"/>
        <w:bottom w:val="none" w:sz="0" w:space="0" w:color="auto"/>
        <w:right w:val="none" w:sz="0" w:space="0" w:color="auto"/>
      </w:divBdr>
    </w:div>
    <w:div w:id="178850795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3.emf"/><Relationship Id="rId21" Type="http://schemas.openxmlformats.org/officeDocument/2006/relationships/image" Target="media/image4.emf"/><Relationship Id="rId22" Type="http://schemas.openxmlformats.org/officeDocument/2006/relationships/image" Target="media/image5.tiff"/><Relationship Id="rId23" Type="http://schemas.openxmlformats.org/officeDocument/2006/relationships/image" Target="media/image6.tiff"/><Relationship Id="rId24" Type="http://schemas.openxmlformats.org/officeDocument/2006/relationships/image" Target="media/image7.tiff"/><Relationship Id="rId25" Type="http://schemas.openxmlformats.org/officeDocument/2006/relationships/hyperlink" Target="https://developers.google.com/protocol-buffers/docs/proto" TargetMode="External"/><Relationship Id="rId26" Type="http://schemas.openxmlformats.org/officeDocument/2006/relationships/image" Target="media/image8.emf"/><Relationship Id="rId27" Type="http://schemas.openxmlformats.org/officeDocument/2006/relationships/image" Target="media/image9.emf"/><Relationship Id="rId28" Type="http://schemas.openxmlformats.org/officeDocument/2006/relationships/image" Target="media/image10.emf"/><Relationship Id="rId29" Type="http://schemas.openxmlformats.org/officeDocument/2006/relationships/image" Target="media/image1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2.emf"/><Relationship Id="rId31" Type="http://schemas.openxmlformats.org/officeDocument/2006/relationships/fontTable" Target="fontTable.xml"/><Relationship Id="rId32" Type="http://schemas.microsoft.com/office/2011/relationships/people" Target="people.xml"/><Relationship Id="rId9" Type="http://schemas.openxmlformats.org/officeDocument/2006/relationships/header" Target="head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yperlink" Target="http://www.openwebfoundation.org/legal/the-owf-1-0-agreements/owfa-1-0" TargetMode="External"/><Relationship Id="rId16" Type="http://schemas.openxmlformats.org/officeDocument/2006/relationships/hyperlink" Target="http://opencompute.org/licensing/" TargetMode="External"/><Relationship Id="rId17" Type="http://schemas.openxmlformats.org/officeDocument/2006/relationships/image" Target="media/image2.emf"/><Relationship Id="rId18" Type="http://schemas.openxmlformats.org/officeDocument/2006/relationships/comments" Target="comments.xml"/><Relationship Id="rId1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6DC98-94EB-024B-A9EA-445B3C7D5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40</Pages>
  <Words>8722</Words>
  <Characters>49718</Characters>
  <Application>Microsoft Macintosh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58324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Mickey  Spiegel</cp:lastModifiedBy>
  <cp:revision>10</cp:revision>
  <cp:lastPrinted>2017-01-25T17:50:00Z</cp:lastPrinted>
  <dcterms:created xsi:type="dcterms:W3CDTF">2019-04-18T03:45:00Z</dcterms:created>
  <dcterms:modified xsi:type="dcterms:W3CDTF">2019-05-02T00:06:00Z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